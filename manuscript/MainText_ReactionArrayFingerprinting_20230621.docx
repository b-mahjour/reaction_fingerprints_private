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0BED6" w14:textId="34340D20" w:rsidR="00756DE6" w:rsidRPr="00B7773A" w:rsidRDefault="00343A77" w:rsidP="008F7635">
      <w:pPr>
        <w:jc w:val="both"/>
        <w:rPr>
          <w:rFonts w:ascii="Arial" w:hAnsi="Arial" w:cs="Arial"/>
          <w:b/>
          <w:bCs/>
          <w:sz w:val="34"/>
          <w:szCs w:val="34"/>
        </w:rPr>
      </w:pPr>
      <w:r>
        <w:rPr>
          <w:rFonts w:ascii="Arial" w:hAnsi="Arial" w:cs="Arial"/>
          <w:b/>
          <w:bCs/>
          <w:sz w:val="34"/>
          <w:szCs w:val="34"/>
        </w:rPr>
        <w:t xml:space="preserve">Weighted Reaction Fingerprints for </w:t>
      </w:r>
      <w:r w:rsidR="00D747C0">
        <w:rPr>
          <w:rFonts w:ascii="Arial" w:hAnsi="Arial" w:cs="Arial"/>
          <w:b/>
          <w:bCs/>
          <w:sz w:val="34"/>
          <w:szCs w:val="34"/>
        </w:rPr>
        <w:t>Visualizing Reactivity Cliffs</w:t>
      </w:r>
      <w:r>
        <w:rPr>
          <w:rFonts w:ascii="Arial" w:hAnsi="Arial" w:cs="Arial"/>
          <w:b/>
          <w:bCs/>
          <w:sz w:val="34"/>
          <w:szCs w:val="34"/>
        </w:rPr>
        <w:t xml:space="preserve"> and Generality</w:t>
      </w:r>
    </w:p>
    <w:p w14:paraId="64809C51" w14:textId="34F9BDA5" w:rsidR="00B7773A" w:rsidRDefault="00B7773A" w:rsidP="008F7635">
      <w:pPr>
        <w:jc w:val="both"/>
        <w:rPr>
          <w:rFonts w:ascii="Arial" w:hAnsi="Arial" w:cs="Arial"/>
          <w:b/>
          <w:bCs/>
        </w:rPr>
      </w:pPr>
    </w:p>
    <w:p w14:paraId="20AAF915" w14:textId="6AC76FC5" w:rsidR="00B7773A" w:rsidRPr="00FB72FB" w:rsidRDefault="00B7773A" w:rsidP="008F7635">
      <w:pPr>
        <w:jc w:val="both"/>
        <w:rPr>
          <w:rFonts w:ascii="Arial" w:hAnsi="Arial" w:cs="Arial"/>
        </w:rPr>
      </w:pPr>
      <w:r w:rsidRPr="00B7773A">
        <w:rPr>
          <w:rFonts w:ascii="Arial" w:hAnsi="Arial" w:cs="Arial"/>
        </w:rPr>
        <w:t>Babak Mahjour</w:t>
      </w:r>
      <w:r w:rsidRPr="00B7773A">
        <w:rPr>
          <w:rFonts w:ascii="Arial" w:hAnsi="Arial" w:cs="Arial"/>
          <w:vertAlign w:val="superscript"/>
        </w:rPr>
        <w:t>1</w:t>
      </w:r>
      <w:r w:rsidR="00206584">
        <w:rPr>
          <w:rFonts w:ascii="Arial" w:hAnsi="Arial" w:cs="Arial"/>
        </w:rPr>
        <w:t xml:space="preserve">, </w:t>
      </w:r>
      <w:r w:rsidR="00397472">
        <w:rPr>
          <w:rFonts w:ascii="Arial" w:hAnsi="Arial" w:cs="Arial"/>
        </w:rPr>
        <w:t>Jillian Hoffstadt</w:t>
      </w:r>
      <w:r w:rsidR="00397472">
        <w:rPr>
          <w:rFonts w:ascii="Arial" w:hAnsi="Arial" w:cs="Arial"/>
          <w:vertAlign w:val="superscript"/>
        </w:rPr>
        <w:t>1</w:t>
      </w:r>
      <w:r w:rsidR="00397472">
        <w:rPr>
          <w:rFonts w:ascii="Arial" w:hAnsi="Arial" w:cs="Arial"/>
        </w:rPr>
        <w:t xml:space="preserve">, </w:t>
      </w:r>
      <w:r w:rsidR="00206584">
        <w:rPr>
          <w:rFonts w:ascii="Arial" w:hAnsi="Arial" w:cs="Arial"/>
        </w:rPr>
        <w:t>Daniel Schorin</w:t>
      </w:r>
      <w:r w:rsidR="002E618E" w:rsidRPr="001A79A4">
        <w:rPr>
          <w:rFonts w:ascii="Arial" w:hAnsi="Arial" w:cs="Arial"/>
          <w:vertAlign w:val="superscript"/>
        </w:rPr>
        <w:t>2</w:t>
      </w:r>
      <w:r w:rsidR="00206584">
        <w:rPr>
          <w:rFonts w:ascii="Arial" w:hAnsi="Arial" w:cs="Arial"/>
        </w:rPr>
        <w:t>, Tim Cernak</w:t>
      </w:r>
      <w:r w:rsidR="00206584">
        <w:rPr>
          <w:rFonts w:ascii="Arial" w:hAnsi="Arial" w:cs="Arial"/>
          <w:vertAlign w:val="superscript"/>
        </w:rPr>
        <w:t>*1</w:t>
      </w:r>
      <w:r w:rsidR="007F43E4">
        <w:rPr>
          <w:rFonts w:ascii="Arial" w:hAnsi="Arial" w:cs="Arial"/>
          <w:vertAlign w:val="superscript"/>
        </w:rPr>
        <w:t>,3</w:t>
      </w:r>
    </w:p>
    <w:p w14:paraId="73F2A732" w14:textId="3F05162F" w:rsidR="00B7773A" w:rsidRDefault="00B7773A" w:rsidP="008F7635">
      <w:pPr>
        <w:jc w:val="both"/>
        <w:rPr>
          <w:rFonts w:ascii="Arial" w:hAnsi="Arial" w:cs="Arial"/>
          <w:sz w:val="22"/>
          <w:szCs w:val="22"/>
        </w:rPr>
      </w:pPr>
    </w:p>
    <w:p w14:paraId="1BC6385A" w14:textId="00CA7532" w:rsidR="00B7773A" w:rsidRDefault="00B7773A" w:rsidP="008F7635">
      <w:pPr>
        <w:jc w:val="both"/>
        <w:rPr>
          <w:rFonts w:ascii="Arial" w:hAnsi="Arial" w:cs="Arial"/>
          <w:bCs/>
          <w:color w:val="000000" w:themeColor="text1"/>
          <w:sz w:val="20"/>
          <w:szCs w:val="20"/>
        </w:rPr>
      </w:pPr>
      <w:r w:rsidRPr="00482370">
        <w:rPr>
          <w:rFonts w:ascii="Arial" w:hAnsi="Arial" w:cs="Arial"/>
          <w:bCs/>
          <w:color w:val="000000" w:themeColor="text1"/>
          <w:sz w:val="20"/>
          <w:szCs w:val="20"/>
          <w:vertAlign w:val="superscript"/>
        </w:rPr>
        <w:t>1</w:t>
      </w:r>
      <w:r w:rsidRPr="00482370">
        <w:rPr>
          <w:rFonts w:ascii="Arial" w:hAnsi="Arial" w:cs="Arial"/>
          <w:bCs/>
          <w:color w:val="000000" w:themeColor="text1"/>
          <w:sz w:val="20"/>
          <w:szCs w:val="20"/>
        </w:rPr>
        <w:t>Department of Medicinal Chemistry, University of Michigan</w:t>
      </w:r>
    </w:p>
    <w:p w14:paraId="71FEBE07" w14:textId="369C309A" w:rsidR="00FB72FB" w:rsidRDefault="00FB72FB" w:rsidP="008F7635">
      <w:pPr>
        <w:rPr>
          <w:rFonts w:ascii="Arial" w:hAnsi="Arial" w:cs="Arial"/>
          <w:bCs/>
          <w:color w:val="000000" w:themeColor="text1"/>
          <w:sz w:val="20"/>
          <w:szCs w:val="20"/>
        </w:rPr>
      </w:pPr>
      <w:r w:rsidRPr="00482370">
        <w:rPr>
          <w:rFonts w:ascii="Arial" w:hAnsi="Arial" w:cs="Arial"/>
          <w:bCs/>
          <w:color w:val="000000" w:themeColor="text1"/>
          <w:sz w:val="20"/>
          <w:szCs w:val="20"/>
          <w:vertAlign w:val="superscript"/>
        </w:rPr>
        <w:t>2</w:t>
      </w:r>
      <w:ins w:id="0" w:author="Mahjour, Babak" w:date="2023-06-20T22:31:00Z">
        <w:r w:rsidR="00D41F31">
          <w:rPr>
            <w:rFonts w:ascii="Arial" w:hAnsi="Arial" w:cs="Arial"/>
            <w:bCs/>
            <w:color w:val="000000" w:themeColor="text1"/>
            <w:sz w:val="20"/>
            <w:szCs w:val="20"/>
          </w:rPr>
          <w:t>School</w:t>
        </w:r>
      </w:ins>
      <w:del w:id="1" w:author="Mahjour, Babak" w:date="2023-06-20T22:31:00Z">
        <w:r w:rsidRPr="00482370" w:rsidDel="00D41F31">
          <w:rPr>
            <w:rFonts w:ascii="Arial" w:hAnsi="Arial" w:cs="Arial"/>
            <w:bCs/>
            <w:color w:val="000000" w:themeColor="text1"/>
            <w:sz w:val="20"/>
            <w:szCs w:val="20"/>
          </w:rPr>
          <w:delText>Department</w:delText>
        </w:r>
      </w:del>
      <w:r w:rsidR="002E618E">
        <w:rPr>
          <w:rFonts w:ascii="Arial" w:hAnsi="Arial" w:cs="Arial"/>
          <w:bCs/>
          <w:color w:val="000000" w:themeColor="text1"/>
          <w:sz w:val="20"/>
          <w:szCs w:val="20"/>
        </w:rPr>
        <w:t xml:space="preserve"> of Information</w:t>
      </w:r>
      <w:r w:rsidRPr="00482370">
        <w:rPr>
          <w:rFonts w:ascii="Arial" w:hAnsi="Arial" w:cs="Arial"/>
          <w:bCs/>
          <w:color w:val="000000" w:themeColor="text1"/>
          <w:sz w:val="20"/>
          <w:szCs w:val="20"/>
        </w:rPr>
        <w:t>, University of Michigan</w:t>
      </w:r>
    </w:p>
    <w:p w14:paraId="6C7924A3" w14:textId="7842097B" w:rsidR="007F43E4" w:rsidRDefault="007F43E4" w:rsidP="008F7635">
      <w:pPr>
        <w:rPr>
          <w:rFonts w:ascii="Arial" w:hAnsi="Arial" w:cs="Arial"/>
          <w:bCs/>
          <w:color w:val="000000" w:themeColor="text1"/>
          <w:sz w:val="20"/>
          <w:szCs w:val="20"/>
        </w:rPr>
      </w:pPr>
      <w:r>
        <w:rPr>
          <w:rFonts w:ascii="Arial" w:hAnsi="Arial" w:cs="Arial"/>
          <w:bCs/>
          <w:color w:val="000000" w:themeColor="text1"/>
          <w:sz w:val="20"/>
          <w:szCs w:val="20"/>
          <w:vertAlign w:val="superscript"/>
        </w:rPr>
        <w:t>3</w:t>
      </w:r>
      <w:r w:rsidRPr="00482370">
        <w:rPr>
          <w:rFonts w:ascii="Arial" w:hAnsi="Arial" w:cs="Arial"/>
          <w:bCs/>
          <w:color w:val="000000" w:themeColor="text1"/>
          <w:sz w:val="20"/>
          <w:szCs w:val="20"/>
        </w:rPr>
        <w:t>Department of Chemistry, University of Michigan</w:t>
      </w:r>
    </w:p>
    <w:p w14:paraId="458867F5" w14:textId="1D08F939" w:rsidR="00B7773A" w:rsidRDefault="00B7773A" w:rsidP="008F7635">
      <w:pPr>
        <w:jc w:val="both"/>
        <w:rPr>
          <w:rFonts w:ascii="Arial" w:hAnsi="Arial" w:cs="Arial"/>
          <w:bCs/>
          <w:color w:val="000000" w:themeColor="text1"/>
          <w:sz w:val="20"/>
          <w:szCs w:val="20"/>
        </w:rPr>
      </w:pPr>
    </w:p>
    <w:p w14:paraId="7C4DC3AA" w14:textId="77777777" w:rsidR="00B7773A" w:rsidRPr="00482370" w:rsidRDefault="00B7773A" w:rsidP="008F7635">
      <w:pPr>
        <w:pBdr>
          <w:bottom w:val="single" w:sz="4" w:space="1" w:color="auto"/>
        </w:pBdr>
        <w:jc w:val="both"/>
        <w:rPr>
          <w:rFonts w:ascii="Arial" w:hAnsi="Arial" w:cs="Arial"/>
          <w:bCs/>
          <w:color w:val="000000" w:themeColor="text1"/>
          <w:sz w:val="20"/>
          <w:szCs w:val="20"/>
        </w:rPr>
      </w:pPr>
    </w:p>
    <w:p w14:paraId="1798EE19" w14:textId="035D8710" w:rsidR="00B027A7" w:rsidRPr="005B0AF7" w:rsidRDefault="00B7773A" w:rsidP="008F7635">
      <w:pPr>
        <w:jc w:val="both"/>
        <w:rPr>
          <w:rFonts w:ascii="Arial" w:hAnsi="Arial" w:cs="Arial"/>
          <w:sz w:val="18"/>
          <w:szCs w:val="18"/>
        </w:rPr>
      </w:pPr>
      <w:r w:rsidRPr="005B0AF7">
        <w:rPr>
          <w:rFonts w:ascii="Arial" w:hAnsi="Arial" w:cs="Arial"/>
          <w:b/>
          <w:bCs/>
          <w:sz w:val="18"/>
          <w:szCs w:val="18"/>
        </w:rPr>
        <w:t>ABSTRACT:</w:t>
      </w:r>
      <w:r w:rsidRPr="005B0AF7">
        <w:rPr>
          <w:rFonts w:ascii="Arial" w:hAnsi="Arial" w:cs="Arial"/>
          <w:sz w:val="18"/>
          <w:szCs w:val="18"/>
        </w:rPr>
        <w:t xml:space="preserve"> </w:t>
      </w:r>
      <w:r w:rsidR="008E7299" w:rsidRPr="005B0AF7">
        <w:rPr>
          <w:rFonts w:ascii="Arial" w:hAnsi="Arial" w:cs="Arial"/>
          <w:sz w:val="18"/>
          <w:szCs w:val="18"/>
        </w:rPr>
        <w:t xml:space="preserve">Visualization of reaction space </w:t>
      </w:r>
      <w:r w:rsidR="00BF247E" w:rsidRPr="005B0AF7">
        <w:rPr>
          <w:rFonts w:ascii="Arial" w:hAnsi="Arial" w:cs="Arial"/>
          <w:sz w:val="18"/>
          <w:szCs w:val="18"/>
        </w:rPr>
        <w:t xml:space="preserve">is a critical step in improving human understanding of bulk chemical reaction data. </w:t>
      </w:r>
      <w:r w:rsidR="00B027A7" w:rsidRPr="005B0AF7">
        <w:rPr>
          <w:rFonts w:ascii="Arial" w:hAnsi="Arial" w:cs="Arial"/>
          <w:sz w:val="18"/>
          <w:szCs w:val="18"/>
        </w:rPr>
        <w:t xml:space="preserve">We present </w:t>
      </w:r>
      <w:r w:rsidR="00B01092" w:rsidRPr="005B0AF7">
        <w:rPr>
          <w:rFonts w:ascii="Arial" w:hAnsi="Arial" w:cs="Arial"/>
          <w:sz w:val="18"/>
          <w:szCs w:val="18"/>
        </w:rPr>
        <w:t xml:space="preserve">weighted </w:t>
      </w:r>
      <w:r w:rsidR="00B027A7" w:rsidRPr="005B0AF7">
        <w:rPr>
          <w:rFonts w:ascii="Arial" w:hAnsi="Arial" w:cs="Arial"/>
          <w:sz w:val="18"/>
          <w:szCs w:val="18"/>
        </w:rPr>
        <w:t xml:space="preserve">reaction fingerprinting, a simple method to rapidly analyze and evaluate the results of </w:t>
      </w:r>
      <w:del w:id="2" w:author="Microsoft Office User" w:date="2023-06-19T14:12:00Z">
        <w:r w:rsidR="00B027A7" w:rsidRPr="005B0AF7" w:rsidDel="006257B4">
          <w:rPr>
            <w:rFonts w:ascii="Arial" w:hAnsi="Arial" w:cs="Arial"/>
            <w:sz w:val="18"/>
            <w:szCs w:val="18"/>
          </w:rPr>
          <w:delText xml:space="preserve">massive </w:delText>
        </w:r>
      </w:del>
      <w:ins w:id="3" w:author="Microsoft Office User" w:date="2023-06-19T14:12:00Z">
        <w:r w:rsidR="006257B4">
          <w:rPr>
            <w:rFonts w:ascii="Arial" w:hAnsi="Arial" w:cs="Arial"/>
            <w:sz w:val="18"/>
            <w:szCs w:val="18"/>
          </w:rPr>
          <w:t>large</w:t>
        </w:r>
        <w:r w:rsidR="006257B4" w:rsidRPr="005B0AF7">
          <w:rPr>
            <w:rFonts w:ascii="Arial" w:hAnsi="Arial" w:cs="Arial"/>
            <w:sz w:val="18"/>
            <w:szCs w:val="18"/>
          </w:rPr>
          <w:t xml:space="preserve"> </w:t>
        </w:r>
      </w:ins>
      <w:r w:rsidR="00B027A7" w:rsidRPr="005B0AF7">
        <w:rPr>
          <w:rFonts w:ascii="Arial" w:hAnsi="Arial" w:cs="Arial"/>
          <w:sz w:val="18"/>
          <w:szCs w:val="18"/>
        </w:rPr>
        <w:t xml:space="preserve">reaction </w:t>
      </w:r>
      <w:r w:rsidR="007E7CD9" w:rsidRPr="005B0AF7">
        <w:rPr>
          <w:rFonts w:ascii="Arial" w:hAnsi="Arial" w:cs="Arial"/>
          <w:sz w:val="18"/>
          <w:szCs w:val="18"/>
        </w:rPr>
        <w:t>corpuses</w:t>
      </w:r>
      <w:ins w:id="4" w:author="Microsoft Office User" w:date="2023-06-19T14:13:00Z">
        <w:r w:rsidR="006257B4">
          <w:rPr>
            <w:rFonts w:ascii="Arial" w:hAnsi="Arial" w:cs="Arial"/>
            <w:sz w:val="18"/>
            <w:szCs w:val="18"/>
          </w:rPr>
          <w:t xml:space="preserve"> which we have found to be helpful</w:t>
        </w:r>
        <w:r w:rsidR="006257B4" w:rsidRPr="006257B4">
          <w:rPr>
            <w:rFonts w:ascii="Arial" w:hAnsi="Arial" w:cs="Arial"/>
            <w:sz w:val="18"/>
            <w:szCs w:val="18"/>
          </w:rPr>
          <w:t xml:space="preserve"> </w:t>
        </w:r>
        <w:r w:rsidR="006257B4" w:rsidRPr="005B0AF7">
          <w:rPr>
            <w:rFonts w:ascii="Arial" w:hAnsi="Arial" w:cs="Arial"/>
            <w:sz w:val="18"/>
            <w:szCs w:val="18"/>
          </w:rPr>
          <w:t>in the analysis of high-throughput experimentation (HTE) campaigns</w:t>
        </w:r>
      </w:ins>
      <w:r w:rsidR="00B027A7" w:rsidRPr="005B0AF7">
        <w:rPr>
          <w:rFonts w:ascii="Arial" w:hAnsi="Arial" w:cs="Arial"/>
          <w:sz w:val="18"/>
          <w:szCs w:val="18"/>
        </w:rPr>
        <w:t xml:space="preserve">. </w:t>
      </w:r>
      <w:r w:rsidR="00B01092" w:rsidRPr="005B0AF7">
        <w:rPr>
          <w:rFonts w:ascii="Arial" w:hAnsi="Arial" w:cs="Arial"/>
          <w:sz w:val="18"/>
          <w:szCs w:val="18"/>
        </w:rPr>
        <w:t>Weighted reaction fingerprints can be utilized to rapidly identify successful and failing conditions and systems for chemical transformations</w:t>
      </w:r>
      <w:del w:id="5" w:author="Microsoft Office User" w:date="2023-06-19T14:12:00Z">
        <w:r w:rsidR="00B01092" w:rsidRPr="005B0AF7" w:rsidDel="006257B4">
          <w:rPr>
            <w:rFonts w:ascii="Arial" w:hAnsi="Arial" w:cs="Arial"/>
            <w:sz w:val="18"/>
            <w:szCs w:val="18"/>
          </w:rPr>
          <w:delText xml:space="preserve"> in addition to giving the user the ability to divide, parse, and query reactions with specific components</w:delText>
        </w:r>
      </w:del>
      <w:r w:rsidR="00B01092" w:rsidRPr="005B0AF7">
        <w:rPr>
          <w:rFonts w:ascii="Arial" w:hAnsi="Arial" w:cs="Arial"/>
          <w:sz w:val="18"/>
          <w:szCs w:val="18"/>
        </w:rPr>
        <w:t xml:space="preserve">. </w:t>
      </w:r>
      <w:r w:rsidR="00934B84" w:rsidRPr="005B0AF7">
        <w:rPr>
          <w:rFonts w:ascii="Arial" w:hAnsi="Arial" w:cs="Arial"/>
          <w:sz w:val="18"/>
          <w:szCs w:val="18"/>
        </w:rPr>
        <w:t xml:space="preserve">Reactions are encoded into a </w:t>
      </w:r>
      <w:r w:rsidR="007E7CD9" w:rsidRPr="005B0AF7">
        <w:rPr>
          <w:rFonts w:ascii="Arial" w:hAnsi="Arial" w:cs="Arial"/>
          <w:sz w:val="18"/>
          <w:szCs w:val="18"/>
        </w:rPr>
        <w:t>standard</w:t>
      </w:r>
      <w:del w:id="6" w:author="Microsoft Office User" w:date="2023-06-19T14:14:00Z">
        <w:r w:rsidR="007E7CD9" w:rsidRPr="005B0AF7" w:rsidDel="006257B4">
          <w:rPr>
            <w:rFonts w:ascii="Arial" w:hAnsi="Arial" w:cs="Arial"/>
            <w:sz w:val="18"/>
            <w:szCs w:val="18"/>
          </w:rPr>
          <w:delText>ized</w:delText>
        </w:r>
      </w:del>
      <w:r w:rsidR="007E7CD9" w:rsidRPr="005B0AF7">
        <w:rPr>
          <w:rFonts w:ascii="Arial" w:hAnsi="Arial" w:cs="Arial"/>
          <w:sz w:val="18"/>
          <w:szCs w:val="18"/>
        </w:rPr>
        <w:t xml:space="preserve"> </w:t>
      </w:r>
      <w:del w:id="7" w:author="Microsoft Office User" w:date="2023-06-19T14:14:00Z">
        <w:r w:rsidR="00934B84" w:rsidRPr="005B0AF7" w:rsidDel="006257B4">
          <w:rPr>
            <w:rFonts w:ascii="Arial" w:hAnsi="Arial" w:cs="Arial"/>
            <w:sz w:val="18"/>
            <w:szCs w:val="18"/>
          </w:rPr>
          <w:delText xml:space="preserve">template </w:delText>
        </w:r>
      </w:del>
      <w:ins w:id="8" w:author="Microsoft Office User" w:date="2023-06-19T14:14:00Z">
        <w:r w:rsidR="006257B4">
          <w:rPr>
            <w:rFonts w:ascii="Arial" w:hAnsi="Arial" w:cs="Arial"/>
            <w:sz w:val="18"/>
            <w:szCs w:val="18"/>
          </w:rPr>
          <w:t>“reaction anatomy”</w:t>
        </w:r>
        <w:r w:rsidR="006257B4" w:rsidRPr="005B0AF7">
          <w:rPr>
            <w:rFonts w:ascii="Arial" w:hAnsi="Arial" w:cs="Arial"/>
            <w:sz w:val="18"/>
            <w:szCs w:val="18"/>
          </w:rPr>
          <w:t xml:space="preserve"> </w:t>
        </w:r>
      </w:ins>
      <w:del w:id="9" w:author="Microsoft Office User" w:date="2023-06-19T14:14:00Z">
        <w:r w:rsidR="007E7CD9" w:rsidRPr="005B0AF7" w:rsidDel="006257B4">
          <w:rPr>
            <w:rFonts w:ascii="Arial" w:hAnsi="Arial" w:cs="Arial"/>
            <w:sz w:val="18"/>
            <w:szCs w:val="18"/>
          </w:rPr>
          <w:delText>formed</w:delText>
        </w:r>
        <w:r w:rsidR="00934B84" w:rsidRPr="005B0AF7" w:rsidDel="006257B4">
          <w:rPr>
            <w:rFonts w:ascii="Arial" w:hAnsi="Arial" w:cs="Arial"/>
            <w:sz w:val="18"/>
            <w:szCs w:val="18"/>
          </w:rPr>
          <w:delText xml:space="preserve"> </w:delText>
        </w:r>
        <w:r w:rsidR="007E7CD9" w:rsidRPr="005B0AF7" w:rsidDel="006257B4">
          <w:rPr>
            <w:rFonts w:ascii="Arial" w:hAnsi="Arial" w:cs="Arial"/>
            <w:sz w:val="18"/>
            <w:szCs w:val="18"/>
          </w:rPr>
          <w:delText>with</w:delText>
        </w:r>
      </w:del>
      <w:ins w:id="10" w:author="Microsoft Office User" w:date="2023-06-19T14:14:00Z">
        <w:r w:rsidR="006257B4">
          <w:rPr>
            <w:rFonts w:ascii="Arial" w:hAnsi="Arial" w:cs="Arial"/>
            <w:sz w:val="18"/>
            <w:szCs w:val="18"/>
          </w:rPr>
          <w:t>comprising popular</w:t>
        </w:r>
      </w:ins>
      <w:r w:rsidR="00934B84" w:rsidRPr="005B0AF7">
        <w:rPr>
          <w:rFonts w:ascii="Arial" w:hAnsi="Arial" w:cs="Arial"/>
          <w:sz w:val="18"/>
          <w:szCs w:val="18"/>
        </w:rPr>
        <w:t xml:space="preserve"> reagent </w:t>
      </w:r>
      <w:del w:id="11" w:author="Microsoft Office User" w:date="2023-06-19T14:14:00Z">
        <w:r w:rsidR="00934B84" w:rsidRPr="005B0AF7" w:rsidDel="006257B4">
          <w:rPr>
            <w:rFonts w:ascii="Arial" w:hAnsi="Arial" w:cs="Arial"/>
            <w:sz w:val="18"/>
            <w:szCs w:val="18"/>
          </w:rPr>
          <w:delText xml:space="preserve">classes </w:delText>
        </w:r>
      </w:del>
      <w:ins w:id="12" w:author="Microsoft Office User" w:date="2023-06-19T14:14:00Z">
        <w:r w:rsidR="006257B4">
          <w:rPr>
            <w:rFonts w:ascii="Arial" w:hAnsi="Arial" w:cs="Arial"/>
            <w:sz w:val="18"/>
            <w:szCs w:val="18"/>
          </w:rPr>
          <w:t>components</w:t>
        </w:r>
        <w:r w:rsidR="006257B4" w:rsidRPr="005B0AF7">
          <w:rPr>
            <w:rFonts w:ascii="Arial" w:hAnsi="Arial" w:cs="Arial"/>
            <w:sz w:val="18"/>
            <w:szCs w:val="18"/>
          </w:rPr>
          <w:t xml:space="preserve"> </w:t>
        </w:r>
      </w:ins>
      <w:r w:rsidR="00934B84" w:rsidRPr="005B0AF7">
        <w:rPr>
          <w:rFonts w:ascii="Arial" w:hAnsi="Arial" w:cs="Arial"/>
          <w:sz w:val="18"/>
          <w:szCs w:val="18"/>
        </w:rPr>
        <w:t>such as nucleophile, electrophile, catalyst, ligand, and solvent. Each reaction is converted into a typical fingerprint</w:t>
      </w:r>
      <w:r w:rsidR="007E7CD9" w:rsidRPr="005B0AF7">
        <w:rPr>
          <w:rFonts w:ascii="Arial" w:hAnsi="Arial" w:cs="Arial"/>
          <w:sz w:val="18"/>
          <w:szCs w:val="18"/>
        </w:rPr>
        <w:t xml:space="preserve"> matrix</w:t>
      </w:r>
      <w:r w:rsidR="00934B84" w:rsidRPr="005B0AF7">
        <w:rPr>
          <w:rFonts w:ascii="Arial" w:hAnsi="Arial" w:cs="Arial"/>
          <w:sz w:val="18"/>
          <w:szCs w:val="18"/>
        </w:rPr>
        <w:t xml:space="preserve"> and </w:t>
      </w:r>
      <w:r w:rsidR="007E7CD9" w:rsidRPr="005B0AF7">
        <w:rPr>
          <w:rFonts w:ascii="Arial" w:hAnsi="Arial" w:cs="Arial"/>
          <w:sz w:val="18"/>
          <w:szCs w:val="18"/>
        </w:rPr>
        <w:t>multiplied by a weight vector</w:t>
      </w:r>
      <w:r w:rsidR="00934B84" w:rsidRPr="005B0AF7">
        <w:rPr>
          <w:rFonts w:ascii="Arial" w:hAnsi="Arial" w:cs="Arial"/>
          <w:sz w:val="18"/>
          <w:szCs w:val="18"/>
        </w:rPr>
        <w:t xml:space="preserve"> to generate the </w:t>
      </w:r>
      <w:r w:rsidR="00B01092" w:rsidRPr="005B0AF7">
        <w:rPr>
          <w:rFonts w:ascii="Arial" w:hAnsi="Arial" w:cs="Arial"/>
          <w:sz w:val="18"/>
          <w:szCs w:val="18"/>
        </w:rPr>
        <w:t xml:space="preserve">weighted </w:t>
      </w:r>
      <w:r w:rsidR="00934B84" w:rsidRPr="005B0AF7">
        <w:rPr>
          <w:rFonts w:ascii="Arial" w:hAnsi="Arial" w:cs="Arial"/>
          <w:sz w:val="18"/>
          <w:szCs w:val="18"/>
        </w:rPr>
        <w:t>reaction fingerprint. These fingerprints are fed into dimensionality reduction algorithm</w:t>
      </w:r>
      <w:r w:rsidR="00406C19" w:rsidRPr="005B0AF7">
        <w:rPr>
          <w:rFonts w:ascii="Arial" w:hAnsi="Arial" w:cs="Arial"/>
          <w:sz w:val="18"/>
          <w:szCs w:val="18"/>
        </w:rPr>
        <w:t>s</w:t>
      </w:r>
      <w:r w:rsidR="00934B84" w:rsidRPr="005B0AF7">
        <w:rPr>
          <w:rFonts w:ascii="Arial" w:hAnsi="Arial" w:cs="Arial"/>
          <w:sz w:val="18"/>
          <w:szCs w:val="18"/>
        </w:rPr>
        <w:t xml:space="preserve"> such as principal component analysis</w:t>
      </w:r>
      <w:r w:rsidR="00B01092" w:rsidRPr="005B0AF7">
        <w:rPr>
          <w:rFonts w:ascii="Arial" w:hAnsi="Arial" w:cs="Arial"/>
          <w:sz w:val="18"/>
          <w:szCs w:val="18"/>
        </w:rPr>
        <w:t xml:space="preserve"> (PCA)</w:t>
      </w:r>
      <w:r w:rsidR="00934B84" w:rsidRPr="005B0AF7">
        <w:rPr>
          <w:rFonts w:ascii="Arial" w:hAnsi="Arial" w:cs="Arial"/>
          <w:sz w:val="18"/>
          <w:szCs w:val="18"/>
        </w:rPr>
        <w:t xml:space="preserve"> or t-stochastic neighbor embedding</w:t>
      </w:r>
      <w:r w:rsidR="00C727DF" w:rsidRPr="005B0AF7">
        <w:rPr>
          <w:rFonts w:ascii="Arial" w:hAnsi="Arial" w:cs="Arial"/>
          <w:sz w:val="18"/>
          <w:szCs w:val="18"/>
        </w:rPr>
        <w:t xml:space="preserve"> </w:t>
      </w:r>
      <w:r w:rsidR="00B01092" w:rsidRPr="005B0AF7">
        <w:rPr>
          <w:rFonts w:ascii="Arial" w:hAnsi="Arial" w:cs="Arial"/>
          <w:sz w:val="18"/>
          <w:szCs w:val="18"/>
        </w:rPr>
        <w:t>(t</w:t>
      </w:r>
      <w:r w:rsidR="00510592" w:rsidRPr="005B0AF7">
        <w:rPr>
          <w:rFonts w:ascii="Arial" w:hAnsi="Arial" w:cs="Arial"/>
          <w:sz w:val="18"/>
          <w:szCs w:val="18"/>
        </w:rPr>
        <w:t>-</w:t>
      </w:r>
      <w:r w:rsidR="00B01092" w:rsidRPr="005B0AF7">
        <w:rPr>
          <w:rFonts w:ascii="Arial" w:hAnsi="Arial" w:cs="Arial"/>
          <w:sz w:val="18"/>
          <w:szCs w:val="18"/>
        </w:rPr>
        <w:t xml:space="preserve">SNE) </w:t>
      </w:r>
      <w:r w:rsidR="00C727DF" w:rsidRPr="005B0AF7">
        <w:rPr>
          <w:rFonts w:ascii="Arial" w:hAnsi="Arial" w:cs="Arial"/>
          <w:sz w:val="18"/>
          <w:szCs w:val="18"/>
        </w:rPr>
        <w:t xml:space="preserve">to create visualizable 2-D manifolds that </w:t>
      </w:r>
      <w:ins w:id="13" w:author="Microsoft Office User" w:date="2023-06-19T14:15:00Z">
        <w:r w:rsidR="006257B4">
          <w:rPr>
            <w:rFonts w:ascii="Arial" w:hAnsi="Arial" w:cs="Arial"/>
            <w:sz w:val="18"/>
            <w:szCs w:val="18"/>
          </w:rPr>
          <w:t xml:space="preserve">visually </w:t>
        </w:r>
      </w:ins>
      <w:r w:rsidR="007E7CD9" w:rsidRPr="005B0AF7">
        <w:rPr>
          <w:rFonts w:ascii="Arial" w:hAnsi="Arial" w:cs="Arial"/>
          <w:sz w:val="18"/>
          <w:szCs w:val="18"/>
        </w:rPr>
        <w:t>reveal</w:t>
      </w:r>
      <w:r w:rsidR="00C727DF" w:rsidRPr="005B0AF7">
        <w:rPr>
          <w:rFonts w:ascii="Arial" w:hAnsi="Arial" w:cs="Arial"/>
          <w:sz w:val="18"/>
          <w:szCs w:val="18"/>
        </w:rPr>
        <w:t xml:space="preserve"> </w:t>
      </w:r>
      <w:del w:id="14" w:author="Microsoft Office User" w:date="2023-06-19T14:15:00Z">
        <w:r w:rsidR="00C727DF" w:rsidRPr="005B0AF7" w:rsidDel="006257B4">
          <w:rPr>
            <w:rFonts w:ascii="Arial" w:hAnsi="Arial" w:cs="Arial"/>
            <w:sz w:val="18"/>
            <w:szCs w:val="18"/>
          </w:rPr>
          <w:delText xml:space="preserve">reaction </w:delText>
        </w:r>
      </w:del>
      <w:ins w:id="15" w:author="Microsoft Office User" w:date="2023-06-19T14:15:00Z">
        <w:r w:rsidR="006257B4" w:rsidRPr="005B0AF7">
          <w:rPr>
            <w:rFonts w:ascii="Arial" w:hAnsi="Arial" w:cs="Arial"/>
            <w:sz w:val="18"/>
            <w:szCs w:val="18"/>
          </w:rPr>
          <w:t>reacti</w:t>
        </w:r>
        <w:r w:rsidR="006257B4">
          <w:rPr>
            <w:rFonts w:ascii="Arial" w:hAnsi="Arial" w:cs="Arial"/>
            <w:sz w:val="18"/>
            <w:szCs w:val="18"/>
          </w:rPr>
          <w:t>vity</w:t>
        </w:r>
        <w:r w:rsidR="006257B4" w:rsidRPr="005B0AF7">
          <w:rPr>
            <w:rFonts w:ascii="Arial" w:hAnsi="Arial" w:cs="Arial"/>
            <w:sz w:val="18"/>
            <w:szCs w:val="18"/>
          </w:rPr>
          <w:t xml:space="preserve"> </w:t>
        </w:r>
      </w:ins>
      <w:del w:id="16" w:author="Microsoft Office User" w:date="2023-06-19T14:15:00Z">
        <w:r w:rsidR="00C727DF" w:rsidRPr="005B0AF7" w:rsidDel="006257B4">
          <w:rPr>
            <w:rFonts w:ascii="Arial" w:hAnsi="Arial" w:cs="Arial"/>
            <w:sz w:val="18"/>
            <w:szCs w:val="18"/>
          </w:rPr>
          <w:delText>context</w:delText>
        </w:r>
      </w:del>
      <w:ins w:id="17" w:author="Microsoft Office User" w:date="2023-06-19T14:15:00Z">
        <w:r w:rsidR="006257B4">
          <w:rPr>
            <w:rFonts w:ascii="Arial" w:hAnsi="Arial" w:cs="Arial"/>
            <w:sz w:val="18"/>
            <w:szCs w:val="18"/>
          </w:rPr>
          <w:t>trends such as catalysts with high substrate generality</w:t>
        </w:r>
      </w:ins>
      <w:ins w:id="18" w:author="Microsoft Office User" w:date="2023-06-19T14:16:00Z">
        <w:r w:rsidR="006257B4">
          <w:rPr>
            <w:rFonts w:ascii="Arial" w:hAnsi="Arial" w:cs="Arial"/>
            <w:sz w:val="18"/>
            <w:szCs w:val="18"/>
          </w:rPr>
          <w:t xml:space="preserve"> </w:t>
        </w:r>
      </w:ins>
      <w:del w:id="19" w:author="Microsoft Office User" w:date="2023-06-19T14:16:00Z">
        <w:r w:rsidR="00C727DF" w:rsidRPr="005B0AF7" w:rsidDel="006257B4">
          <w:rPr>
            <w:rFonts w:ascii="Arial" w:hAnsi="Arial" w:cs="Arial"/>
            <w:sz w:val="18"/>
            <w:szCs w:val="18"/>
          </w:rPr>
          <w:delText>.</w:delText>
        </w:r>
        <w:r w:rsidR="00406C19" w:rsidRPr="005B0AF7" w:rsidDel="006257B4">
          <w:rPr>
            <w:rFonts w:ascii="Arial" w:hAnsi="Arial" w:cs="Arial"/>
            <w:sz w:val="18"/>
            <w:szCs w:val="18"/>
          </w:rPr>
          <w:delText xml:space="preserve"> We demonstrate </w:delText>
        </w:r>
        <w:r w:rsidR="00BF247E" w:rsidRPr="005B0AF7" w:rsidDel="006257B4">
          <w:rPr>
            <w:rFonts w:ascii="Arial" w:hAnsi="Arial" w:cs="Arial"/>
            <w:sz w:val="18"/>
            <w:szCs w:val="18"/>
          </w:rPr>
          <w:delText>how</w:delText>
        </w:r>
        <w:r w:rsidR="00406C19" w:rsidRPr="005B0AF7" w:rsidDel="006257B4">
          <w:rPr>
            <w:rFonts w:ascii="Arial" w:hAnsi="Arial" w:cs="Arial"/>
            <w:sz w:val="18"/>
            <w:szCs w:val="18"/>
          </w:rPr>
          <w:delText xml:space="preserve"> </w:delText>
        </w:r>
        <w:r w:rsidR="00B01092" w:rsidRPr="005B0AF7" w:rsidDel="006257B4">
          <w:rPr>
            <w:rFonts w:ascii="Arial" w:hAnsi="Arial" w:cs="Arial"/>
            <w:sz w:val="18"/>
            <w:szCs w:val="18"/>
          </w:rPr>
          <w:delText xml:space="preserve">weighted </w:delText>
        </w:r>
        <w:r w:rsidR="00406C19" w:rsidRPr="005B0AF7" w:rsidDel="006257B4">
          <w:rPr>
            <w:rFonts w:ascii="Arial" w:hAnsi="Arial" w:cs="Arial"/>
            <w:sz w:val="18"/>
            <w:szCs w:val="18"/>
          </w:rPr>
          <w:delText>reaction</w:delText>
        </w:r>
        <w:r w:rsidR="00B01092" w:rsidRPr="005B0AF7" w:rsidDel="006257B4">
          <w:rPr>
            <w:rFonts w:ascii="Arial" w:hAnsi="Arial" w:cs="Arial"/>
            <w:sz w:val="18"/>
            <w:szCs w:val="18"/>
          </w:rPr>
          <w:delText xml:space="preserve"> </w:delText>
        </w:r>
        <w:r w:rsidR="00406C19" w:rsidRPr="005B0AF7" w:rsidDel="006257B4">
          <w:rPr>
            <w:rFonts w:ascii="Arial" w:hAnsi="Arial" w:cs="Arial"/>
            <w:sz w:val="18"/>
            <w:szCs w:val="18"/>
          </w:rPr>
          <w:delText xml:space="preserve">fingerprinting </w:delText>
        </w:r>
        <w:r w:rsidR="00BF247E" w:rsidRPr="005B0AF7" w:rsidDel="006257B4">
          <w:rPr>
            <w:rFonts w:ascii="Arial" w:hAnsi="Arial" w:cs="Arial"/>
            <w:sz w:val="18"/>
            <w:szCs w:val="18"/>
          </w:rPr>
          <w:delText>can identify</w:delText>
        </w:r>
      </w:del>
      <w:ins w:id="20" w:author="Microsoft Office User" w:date="2023-06-19T14:16:00Z">
        <w:r w:rsidR="006257B4">
          <w:rPr>
            <w:rFonts w:ascii="Arial" w:hAnsi="Arial" w:cs="Arial"/>
            <w:sz w:val="18"/>
            <w:szCs w:val="18"/>
          </w:rPr>
          <w:t>or</w:t>
        </w:r>
      </w:ins>
      <w:r w:rsidR="00BF247E" w:rsidRPr="005B0AF7">
        <w:rPr>
          <w:rFonts w:ascii="Arial" w:hAnsi="Arial" w:cs="Arial"/>
          <w:sz w:val="18"/>
          <w:szCs w:val="18"/>
        </w:rPr>
        <w:t xml:space="preserve"> reactivity cliffs</w:t>
      </w:r>
      <w:ins w:id="21" w:author="Microsoft Office User" w:date="2023-06-19T14:16:00Z">
        <w:r w:rsidR="006257B4">
          <w:rPr>
            <w:rFonts w:ascii="Arial" w:hAnsi="Arial" w:cs="Arial"/>
            <w:sz w:val="18"/>
            <w:szCs w:val="18"/>
          </w:rPr>
          <w:t xml:space="preserve">. </w:t>
        </w:r>
      </w:ins>
      <w:del w:id="22" w:author="Microsoft Office User" w:date="2023-06-19T14:16:00Z">
        <w:r w:rsidR="00BF247E" w:rsidRPr="005B0AF7" w:rsidDel="006257B4">
          <w:rPr>
            <w:rFonts w:ascii="Arial" w:hAnsi="Arial" w:cs="Arial"/>
            <w:sz w:val="18"/>
            <w:szCs w:val="18"/>
          </w:rPr>
          <w:delText xml:space="preserve">, reveal reaction conditions with high generality, and generate regions of underrepresented reaction space </w:delText>
        </w:r>
        <w:r w:rsidR="00406C19" w:rsidRPr="005B0AF7" w:rsidDel="006257B4">
          <w:rPr>
            <w:rFonts w:ascii="Arial" w:hAnsi="Arial" w:cs="Arial"/>
            <w:sz w:val="18"/>
            <w:szCs w:val="18"/>
          </w:rPr>
          <w:delText xml:space="preserve">in the analysis of </w:delText>
        </w:r>
        <w:r w:rsidR="00B01092" w:rsidRPr="005B0AF7" w:rsidDel="006257B4">
          <w:rPr>
            <w:rFonts w:ascii="Arial" w:hAnsi="Arial" w:cs="Arial"/>
            <w:sz w:val="18"/>
            <w:szCs w:val="18"/>
          </w:rPr>
          <w:delText xml:space="preserve">high-throughput experimentation (HTE) </w:delText>
        </w:r>
        <w:r w:rsidR="00406C19" w:rsidRPr="005B0AF7" w:rsidDel="006257B4">
          <w:rPr>
            <w:rFonts w:ascii="Arial" w:hAnsi="Arial" w:cs="Arial"/>
            <w:sz w:val="18"/>
            <w:szCs w:val="18"/>
          </w:rPr>
          <w:delText xml:space="preserve">campaigns and provide an online interface to create </w:delText>
        </w:r>
        <w:r w:rsidR="00B01092" w:rsidRPr="005B0AF7" w:rsidDel="006257B4">
          <w:rPr>
            <w:rFonts w:ascii="Arial" w:hAnsi="Arial" w:cs="Arial"/>
            <w:sz w:val="18"/>
            <w:szCs w:val="18"/>
          </w:rPr>
          <w:delText xml:space="preserve">weighted </w:delText>
        </w:r>
        <w:r w:rsidR="00406C19" w:rsidRPr="005B0AF7" w:rsidDel="006257B4">
          <w:rPr>
            <w:rFonts w:ascii="Arial" w:hAnsi="Arial" w:cs="Arial"/>
            <w:sz w:val="18"/>
            <w:szCs w:val="18"/>
          </w:rPr>
          <w:delText>reaction fingerprint manifolds directly from standardized reaction datasets.</w:delText>
        </w:r>
      </w:del>
    </w:p>
    <w:p w14:paraId="645A2A64" w14:textId="77777777" w:rsidR="00B027A7" w:rsidRDefault="00B027A7" w:rsidP="008F7635">
      <w:pPr>
        <w:pBdr>
          <w:bottom w:val="single" w:sz="4" w:space="1" w:color="auto"/>
        </w:pBdr>
        <w:jc w:val="both"/>
        <w:rPr>
          <w:rFonts w:ascii="Arial" w:hAnsi="Arial" w:cs="Arial"/>
          <w:sz w:val="22"/>
          <w:szCs w:val="22"/>
        </w:rPr>
      </w:pPr>
    </w:p>
    <w:p w14:paraId="40EF78C8" w14:textId="77777777" w:rsidR="00C727DF" w:rsidRDefault="00C727DF" w:rsidP="008F7635">
      <w:pPr>
        <w:jc w:val="both"/>
        <w:rPr>
          <w:rFonts w:ascii="Arial" w:hAnsi="Arial" w:cs="Arial"/>
          <w:sz w:val="22"/>
          <w:szCs w:val="22"/>
        </w:rPr>
        <w:sectPr w:rsidR="00C727DF" w:rsidSect="00B7773A">
          <w:pgSz w:w="12240" w:h="15840"/>
          <w:pgMar w:top="720" w:right="1094" w:bottom="720" w:left="1094" w:header="720" w:footer="720" w:gutter="0"/>
          <w:cols w:space="720"/>
          <w:docGrid w:linePitch="360"/>
        </w:sectPr>
      </w:pPr>
    </w:p>
    <w:p w14:paraId="6F3E37CC" w14:textId="77777777" w:rsidR="00C727DF" w:rsidRDefault="00C727DF" w:rsidP="008F7635">
      <w:pPr>
        <w:jc w:val="both"/>
        <w:rPr>
          <w:rFonts w:ascii="Arial" w:hAnsi="Arial" w:cs="Arial"/>
          <w:sz w:val="22"/>
          <w:szCs w:val="22"/>
        </w:rPr>
      </w:pPr>
    </w:p>
    <w:p w14:paraId="5397BF8B" w14:textId="77777777" w:rsidR="004701C0" w:rsidRDefault="004701C0" w:rsidP="008F7635">
      <w:pPr>
        <w:jc w:val="both"/>
        <w:rPr>
          <w:rFonts w:ascii="Arial" w:hAnsi="Arial" w:cs="Arial"/>
          <w:b/>
          <w:bCs/>
          <w:sz w:val="22"/>
          <w:szCs w:val="22"/>
        </w:rPr>
        <w:sectPr w:rsidR="004701C0" w:rsidSect="00B10E90">
          <w:type w:val="continuous"/>
          <w:pgSz w:w="12240" w:h="15840"/>
          <w:pgMar w:top="720" w:right="1094" w:bottom="720" w:left="1094" w:header="720" w:footer="720" w:gutter="0"/>
          <w:cols w:space="720"/>
          <w:docGrid w:linePitch="360"/>
        </w:sectPr>
      </w:pPr>
    </w:p>
    <w:p w14:paraId="6EDCD21B" w14:textId="35D94B1B" w:rsidR="00C727DF" w:rsidRPr="005B0AF7" w:rsidRDefault="005B0AF7" w:rsidP="008F7635">
      <w:pPr>
        <w:jc w:val="both"/>
        <w:rPr>
          <w:rFonts w:ascii="Arial" w:hAnsi="Arial" w:cs="Arial"/>
          <w:sz w:val="18"/>
          <w:szCs w:val="18"/>
        </w:rPr>
      </w:pPr>
      <w:r>
        <w:rPr>
          <w:rFonts w:ascii="Arial" w:hAnsi="Arial" w:cs="Arial"/>
          <w:b/>
          <w:bCs/>
          <w:sz w:val="18"/>
          <w:szCs w:val="18"/>
        </w:rPr>
        <w:t>Introduction</w:t>
      </w:r>
    </w:p>
    <w:p w14:paraId="6C5FDC0D" w14:textId="3489E046" w:rsidR="00C727DF" w:rsidRDefault="00C727DF" w:rsidP="008F7635">
      <w:pPr>
        <w:jc w:val="both"/>
        <w:rPr>
          <w:rFonts w:ascii="Arial" w:hAnsi="Arial" w:cs="Arial"/>
          <w:sz w:val="22"/>
          <w:szCs w:val="22"/>
        </w:rPr>
      </w:pPr>
    </w:p>
    <w:p w14:paraId="0EC00C5D" w14:textId="382CEFF6" w:rsidR="00C451D0" w:rsidRPr="00D30878" w:rsidRDefault="006257B4" w:rsidP="008F7635">
      <w:pPr>
        <w:ind w:firstLine="720"/>
        <w:jc w:val="both"/>
        <w:rPr>
          <w:rFonts w:ascii="Arial" w:hAnsi="Arial" w:cs="Arial"/>
          <w:sz w:val="18"/>
          <w:szCs w:val="18"/>
        </w:rPr>
      </w:pPr>
      <w:ins w:id="23" w:author="Tim Cernak" w:date="2023-06-19T14:20:00Z">
        <w:r>
          <w:rPr>
            <w:rFonts w:ascii="Arial" w:hAnsi="Arial" w:cs="Arial"/>
            <w:sz w:val="18"/>
            <w:szCs w:val="18"/>
          </w:rPr>
          <w:t>Statistical modeling of chemical reactions requires large datasets of chemical reactions from high-throughput experimentation (</w:t>
        </w:r>
      </w:ins>
      <w:del w:id="24" w:author="Tim Cernak" w:date="2023-06-19T14:20:00Z">
        <w:r w:rsidR="00827A3D" w:rsidRPr="005B0AF7" w:rsidDel="006257B4">
          <w:rPr>
            <w:rFonts w:ascii="Arial" w:hAnsi="Arial" w:cs="Arial"/>
            <w:sz w:val="18"/>
            <w:szCs w:val="18"/>
          </w:rPr>
          <w:delText>HTE</w:delText>
        </w:r>
      </w:del>
      <w:ins w:id="25" w:author="Tim Cernak" w:date="2023-06-19T14:21:00Z">
        <w:r>
          <w:rPr>
            <w:rFonts w:ascii="Arial" w:hAnsi="Arial" w:cs="Arial"/>
            <w:sz w:val="18"/>
            <w:szCs w:val="18"/>
          </w:rPr>
          <w:t>HTE</w:t>
        </w:r>
      </w:ins>
      <w:ins w:id="26" w:author="Tim Cernak" w:date="2023-06-19T14:20:00Z">
        <w:r>
          <w:rPr>
            <w:rFonts w:ascii="Arial" w:hAnsi="Arial" w:cs="Arial"/>
            <w:sz w:val="18"/>
            <w:szCs w:val="18"/>
          </w:rPr>
          <w:t>) campaigns or</w:t>
        </w:r>
      </w:ins>
      <w:ins w:id="27" w:author="Tim Cernak" w:date="2023-06-19T14:21:00Z">
        <w:r>
          <w:rPr>
            <w:rFonts w:ascii="Arial" w:hAnsi="Arial" w:cs="Arial"/>
            <w:sz w:val="18"/>
            <w:szCs w:val="18"/>
          </w:rPr>
          <w:t xml:space="preserve"> curations of published data. Our group has been using HTE</w:t>
        </w:r>
      </w:ins>
      <w:del w:id="28" w:author="Tim Cernak" w:date="2023-06-19T14:21:00Z">
        <w:r w:rsidR="00827A3D" w:rsidRPr="005B0AF7" w:rsidDel="006257B4">
          <w:rPr>
            <w:rFonts w:ascii="Arial" w:hAnsi="Arial" w:cs="Arial"/>
            <w:sz w:val="18"/>
            <w:szCs w:val="18"/>
          </w:rPr>
          <w:delText xml:space="preserve"> has emerged as a valuable method to create reaction datasets </w:delText>
        </w:r>
        <w:r w:rsidR="001B7BED" w:rsidRPr="005B0AF7" w:rsidDel="006257B4">
          <w:rPr>
            <w:rFonts w:ascii="Arial" w:hAnsi="Arial" w:cs="Arial"/>
            <w:sz w:val="18"/>
            <w:szCs w:val="18"/>
          </w:rPr>
          <w:delText>that can be analyzed using</w:delText>
        </w:r>
        <w:r w:rsidR="00827A3D" w:rsidRPr="005B0AF7" w:rsidDel="006257B4">
          <w:rPr>
            <w:rFonts w:ascii="Arial" w:hAnsi="Arial" w:cs="Arial"/>
            <w:sz w:val="18"/>
            <w:szCs w:val="18"/>
          </w:rPr>
          <w:delText xml:space="preserve"> statistical model</w:delText>
        </w:r>
        <w:r w:rsidR="00AB256C" w:rsidRPr="005B0AF7" w:rsidDel="006257B4">
          <w:rPr>
            <w:rFonts w:ascii="Arial" w:hAnsi="Arial" w:cs="Arial"/>
            <w:sz w:val="18"/>
            <w:szCs w:val="18"/>
          </w:rPr>
          <w:delText>ing</w:delText>
        </w:r>
        <w:r w:rsidR="00827A3D" w:rsidRPr="005B0AF7" w:rsidDel="006257B4">
          <w:rPr>
            <w:rFonts w:ascii="Arial" w:hAnsi="Arial" w:cs="Arial"/>
            <w:sz w:val="18"/>
            <w:szCs w:val="18"/>
          </w:rPr>
          <w:delText>.</w:delText>
        </w:r>
      </w:del>
      <w:r w:rsidR="00827A3D" w:rsidRPr="005B0AF7">
        <w:rPr>
          <w:rFonts w:ascii="Arial" w:hAnsi="Arial" w:cs="Arial"/>
          <w:sz w:val="18"/>
          <w:szCs w:val="18"/>
        </w:rPr>
        <w:fldChar w:fldCharType="begin">
          <w:fldData xml:space="preserve">PEVuZE5vdGU+PENpdGU+PEF1dGhvcj5DZXJuYWs8L0F1dGhvcj48WWVhcj4yMDE3PC9ZZWFyPjxS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</w:fldData>
        </w:fldChar>
      </w:r>
      <w:r w:rsidR="00235D3B">
        <w:rPr>
          <w:rFonts w:ascii="Arial" w:hAnsi="Arial" w:cs="Arial"/>
          <w:sz w:val="18"/>
          <w:szCs w:val="18"/>
        </w:rPr>
        <w:instrText xml:space="preserve"> ADDIN EN.CITE </w:instrText>
      </w:r>
      <w:r w:rsidR="00235D3B">
        <w:rPr>
          <w:rFonts w:ascii="Arial" w:hAnsi="Arial" w:cs="Arial"/>
          <w:sz w:val="18"/>
          <w:szCs w:val="18"/>
        </w:rPr>
        <w:fldChar w:fldCharType="begin">
          <w:fldData xml:space="preserve">PEVuZE5vdGU+PENpdGU+PEF1dGhvcj5DZXJuYWs8L0F1dGhvcj48WWVhcj4yMDE3PC9ZZWFyPjxS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</w:fldData>
        </w:fldChar>
      </w:r>
      <w:r w:rsidR="00235D3B">
        <w:rPr>
          <w:rFonts w:ascii="Arial" w:hAnsi="Arial" w:cs="Arial"/>
          <w:sz w:val="18"/>
          <w:szCs w:val="18"/>
        </w:rPr>
        <w:instrText xml:space="preserve"> ADDIN EN.CITE.DATA </w:instrText>
      </w:r>
      <w:r w:rsidR="00235D3B">
        <w:rPr>
          <w:rFonts w:ascii="Arial" w:hAnsi="Arial" w:cs="Arial"/>
          <w:sz w:val="18"/>
          <w:szCs w:val="18"/>
        </w:rPr>
      </w:r>
      <w:r w:rsidR="00235D3B">
        <w:rPr>
          <w:rFonts w:ascii="Arial" w:hAnsi="Arial" w:cs="Arial"/>
          <w:sz w:val="18"/>
          <w:szCs w:val="18"/>
        </w:rPr>
        <w:fldChar w:fldCharType="end"/>
      </w:r>
      <w:r w:rsidR="00827A3D" w:rsidRPr="005B0AF7">
        <w:rPr>
          <w:rFonts w:ascii="Arial" w:hAnsi="Arial" w:cs="Arial"/>
          <w:sz w:val="18"/>
          <w:szCs w:val="18"/>
        </w:rPr>
        <w:fldChar w:fldCharType="separate"/>
      </w:r>
      <w:r w:rsidR="00827A3D" w:rsidRPr="005B0AF7">
        <w:rPr>
          <w:rFonts w:ascii="Arial" w:hAnsi="Arial" w:cs="Arial"/>
          <w:noProof/>
          <w:sz w:val="18"/>
          <w:szCs w:val="18"/>
          <w:vertAlign w:val="superscript"/>
        </w:rPr>
        <w:t>1-14</w:t>
      </w:r>
      <w:r w:rsidR="00827A3D" w:rsidRPr="005B0AF7">
        <w:rPr>
          <w:rFonts w:ascii="Arial" w:hAnsi="Arial" w:cs="Arial"/>
          <w:sz w:val="18"/>
          <w:szCs w:val="18"/>
        </w:rPr>
        <w:fldChar w:fldCharType="end"/>
      </w:r>
      <w:ins w:id="29" w:author="Tim Cernak" w:date="2023-06-19T14:21:00Z">
        <w:r>
          <w:rPr>
            <w:rFonts w:ascii="Arial" w:hAnsi="Arial" w:cs="Arial"/>
            <w:sz w:val="18"/>
            <w:szCs w:val="18"/>
          </w:rPr>
          <w:t xml:space="preserve"> to explore chemical reacti</w:t>
        </w:r>
      </w:ins>
      <w:ins w:id="30" w:author="Tim Cernak" w:date="2023-06-19T14:22:00Z">
        <w:r>
          <w:rPr>
            <w:rFonts w:ascii="Arial" w:hAnsi="Arial" w:cs="Arial"/>
            <w:sz w:val="18"/>
            <w:szCs w:val="18"/>
          </w:rPr>
          <w:t>vity.</w:t>
        </w:r>
      </w:ins>
      <w:r w:rsidR="00827A3D" w:rsidRPr="005B0AF7">
        <w:rPr>
          <w:rFonts w:ascii="Arial" w:hAnsi="Arial" w:cs="Arial"/>
          <w:sz w:val="18"/>
          <w:szCs w:val="18"/>
        </w:rPr>
        <w:t xml:space="preserve"> </w:t>
      </w:r>
      <w:ins w:id="31" w:author="Tim Cernak" w:date="2023-06-19T14:22:00Z">
        <w:r w:rsidRPr="005B0AF7">
          <w:rPr>
            <w:rFonts w:ascii="Arial" w:hAnsi="Arial" w:cs="Arial"/>
            <w:sz w:val="18"/>
            <w:szCs w:val="18"/>
          </w:rPr>
          <w:t xml:space="preserve">The primary goals of HTE analysis include statistical data profiling, allowing chemists to rapidly identify best, worst, and average performing reaction conditions, to understand which reaction conditions work best for certain substrate pairs, and to </w:t>
        </w:r>
        <w:r>
          <w:rPr>
            <w:rFonts w:ascii="Arial" w:hAnsi="Arial" w:cs="Arial"/>
            <w:sz w:val="18"/>
            <w:szCs w:val="18"/>
          </w:rPr>
          <w:t>inspire</w:t>
        </w:r>
        <w:r w:rsidRPr="005B0AF7">
          <w:rPr>
            <w:rFonts w:ascii="Arial" w:hAnsi="Arial" w:cs="Arial"/>
            <w:sz w:val="18"/>
            <w:szCs w:val="18"/>
          </w:rPr>
          <w:t xml:space="preserve"> the generation of ideas for new experimental space to explore. </w:t>
        </w:r>
      </w:ins>
      <w:del w:id="32" w:author="Tim Cernak" w:date="2023-06-19T14:23:00Z">
        <w:r w:rsidR="00F761D4" w:rsidRPr="005B0AF7" w:rsidDel="006257B4">
          <w:rPr>
            <w:rFonts w:ascii="Arial" w:hAnsi="Arial" w:cs="Arial"/>
            <w:sz w:val="18"/>
            <w:szCs w:val="18"/>
          </w:rPr>
          <w:delText>The development of s</w:delText>
        </w:r>
        <w:r w:rsidR="00AB256C" w:rsidRPr="005B0AF7" w:rsidDel="006257B4">
          <w:rPr>
            <w:rFonts w:ascii="Arial" w:hAnsi="Arial" w:cs="Arial"/>
            <w:sz w:val="18"/>
            <w:szCs w:val="18"/>
          </w:rPr>
          <w:delText xml:space="preserve">oftware </w:delText>
        </w:r>
        <w:r w:rsidR="001B7BED" w:rsidRPr="005B0AF7" w:rsidDel="006257B4">
          <w:rPr>
            <w:rFonts w:ascii="Arial" w:hAnsi="Arial" w:cs="Arial"/>
            <w:sz w:val="18"/>
            <w:szCs w:val="18"/>
          </w:rPr>
          <w:delText xml:space="preserve">tools </w:delText>
        </w:r>
        <w:r w:rsidR="00C451D0" w:rsidRPr="005B0AF7" w:rsidDel="006257B4">
          <w:rPr>
            <w:rFonts w:ascii="Arial" w:hAnsi="Arial" w:cs="Arial"/>
            <w:sz w:val="18"/>
            <w:szCs w:val="18"/>
          </w:rPr>
          <w:delText>that allow chemists to rapidly understand the results of their</w:delText>
        </w:r>
        <w:r w:rsidR="007A0B77" w:rsidRPr="005B0AF7" w:rsidDel="006257B4">
          <w:rPr>
            <w:rFonts w:ascii="Arial" w:hAnsi="Arial" w:cs="Arial"/>
            <w:sz w:val="18"/>
            <w:szCs w:val="18"/>
          </w:rPr>
          <w:delText xml:space="preserve"> </w:delText>
        </w:r>
        <w:r w:rsidR="00C451D0" w:rsidRPr="005B0AF7" w:rsidDel="006257B4">
          <w:rPr>
            <w:rFonts w:ascii="Arial" w:hAnsi="Arial" w:cs="Arial"/>
            <w:sz w:val="18"/>
            <w:szCs w:val="18"/>
          </w:rPr>
          <w:delText xml:space="preserve">arrays are necessary </w:delText>
        </w:r>
        <w:r w:rsidR="00AB256C" w:rsidRPr="005B0AF7" w:rsidDel="006257B4">
          <w:rPr>
            <w:rFonts w:ascii="Arial" w:hAnsi="Arial" w:cs="Arial"/>
            <w:sz w:val="18"/>
            <w:szCs w:val="18"/>
          </w:rPr>
          <w:delText>for</w:delText>
        </w:r>
        <w:r w:rsidR="00C451D0" w:rsidRPr="005B0AF7" w:rsidDel="006257B4">
          <w:rPr>
            <w:rFonts w:ascii="Arial" w:hAnsi="Arial" w:cs="Arial"/>
            <w:sz w:val="18"/>
            <w:szCs w:val="18"/>
          </w:rPr>
          <w:delText xml:space="preserve"> bridging the gap between high throughput data collection and black box data-driven models. </w:delText>
        </w:r>
        <w:r w:rsidR="001B7BED" w:rsidRPr="005B0AF7" w:rsidDel="006257B4">
          <w:rPr>
            <w:rFonts w:ascii="Arial" w:hAnsi="Arial" w:cs="Arial"/>
            <w:sz w:val="18"/>
            <w:szCs w:val="18"/>
          </w:rPr>
          <w:delText>Additionally, open-source Python</w:delText>
        </w:r>
        <w:r w:rsidR="00C451D0" w:rsidRPr="005B0AF7" w:rsidDel="006257B4">
          <w:rPr>
            <w:rFonts w:ascii="Arial" w:hAnsi="Arial" w:cs="Arial"/>
            <w:sz w:val="18"/>
            <w:szCs w:val="18"/>
          </w:rPr>
          <w:delText xml:space="preserve"> scripts </w:delText>
        </w:r>
        <w:r w:rsidR="001B7BED" w:rsidRPr="005B0AF7" w:rsidDel="006257B4">
          <w:rPr>
            <w:rFonts w:ascii="Arial" w:hAnsi="Arial" w:cs="Arial"/>
            <w:sz w:val="18"/>
            <w:szCs w:val="18"/>
          </w:rPr>
          <w:delText>and</w:delText>
        </w:r>
        <w:r w:rsidR="00C451D0" w:rsidRPr="005B0AF7" w:rsidDel="006257B4">
          <w:rPr>
            <w:rFonts w:ascii="Arial" w:hAnsi="Arial" w:cs="Arial"/>
            <w:sz w:val="18"/>
            <w:szCs w:val="18"/>
          </w:rPr>
          <w:delText xml:space="preserve"> web interfaces </w:delText>
        </w:r>
        <w:r w:rsidR="001B7BED" w:rsidRPr="005B0AF7" w:rsidDel="006257B4">
          <w:rPr>
            <w:rFonts w:ascii="Arial" w:hAnsi="Arial" w:cs="Arial"/>
            <w:sz w:val="18"/>
            <w:szCs w:val="18"/>
          </w:rPr>
          <w:delText xml:space="preserve">are expected to facilitate broader </w:delText>
        </w:r>
        <w:r w:rsidR="00C451D0" w:rsidRPr="005B0AF7" w:rsidDel="006257B4">
          <w:rPr>
            <w:rFonts w:ascii="Arial" w:hAnsi="Arial" w:cs="Arial"/>
            <w:sz w:val="18"/>
            <w:szCs w:val="18"/>
          </w:rPr>
          <w:delText xml:space="preserve">adoption of </w:delText>
        </w:r>
        <w:r w:rsidR="00F761D4" w:rsidRPr="005B0AF7" w:rsidDel="006257B4">
          <w:rPr>
            <w:rFonts w:ascii="Arial" w:hAnsi="Arial" w:cs="Arial"/>
            <w:sz w:val="18"/>
            <w:szCs w:val="18"/>
          </w:rPr>
          <w:delText xml:space="preserve">these tools, and </w:delText>
        </w:r>
        <w:r w:rsidR="00C451D0" w:rsidRPr="005B0AF7" w:rsidDel="006257B4">
          <w:rPr>
            <w:rFonts w:ascii="Arial" w:hAnsi="Arial" w:cs="Arial"/>
            <w:sz w:val="18"/>
            <w:szCs w:val="18"/>
          </w:rPr>
          <w:delText>HTE technology</w:delText>
        </w:r>
        <w:r w:rsidR="00F761D4" w:rsidRPr="005B0AF7" w:rsidDel="006257B4">
          <w:rPr>
            <w:rFonts w:ascii="Arial" w:hAnsi="Arial" w:cs="Arial"/>
            <w:sz w:val="18"/>
            <w:szCs w:val="18"/>
          </w:rPr>
          <w:delText xml:space="preserve"> in general,</w:delText>
        </w:r>
        <w:r w:rsidR="00C451D0" w:rsidRPr="005B0AF7" w:rsidDel="006257B4">
          <w:rPr>
            <w:rFonts w:ascii="Arial" w:hAnsi="Arial" w:cs="Arial"/>
            <w:sz w:val="18"/>
            <w:szCs w:val="18"/>
          </w:rPr>
          <w:delText xml:space="preserve"> by the </w:delText>
        </w:r>
        <w:r w:rsidR="001B7BED" w:rsidRPr="005B0AF7" w:rsidDel="006257B4">
          <w:rPr>
            <w:rFonts w:ascii="Arial" w:hAnsi="Arial" w:cs="Arial"/>
            <w:sz w:val="18"/>
            <w:szCs w:val="18"/>
          </w:rPr>
          <w:delText xml:space="preserve">research </w:delText>
        </w:r>
        <w:r w:rsidR="00C451D0" w:rsidRPr="005B0AF7" w:rsidDel="006257B4">
          <w:rPr>
            <w:rFonts w:ascii="Arial" w:hAnsi="Arial" w:cs="Arial"/>
            <w:sz w:val="18"/>
            <w:szCs w:val="18"/>
          </w:rPr>
          <w:delText>community.</w:delText>
        </w:r>
      </w:del>
      <w:ins w:id="33" w:author="Tim Cernak" w:date="2023-06-19T14:24:00Z">
        <w:r>
          <w:rPr>
            <w:rFonts w:ascii="Arial" w:hAnsi="Arial" w:cs="Arial"/>
            <w:sz w:val="18"/>
            <w:szCs w:val="18"/>
          </w:rPr>
          <w:t xml:space="preserve">HTE reaction array </w:t>
        </w:r>
      </w:ins>
      <w:ins w:id="34" w:author="Tim Cernak" w:date="2023-06-19T14:23:00Z">
        <w:r>
          <w:rPr>
            <w:rFonts w:ascii="Arial" w:hAnsi="Arial" w:cs="Arial"/>
            <w:sz w:val="18"/>
            <w:szCs w:val="18"/>
          </w:rPr>
          <w:t xml:space="preserve">visualizations as </w:t>
        </w:r>
      </w:ins>
      <w:ins w:id="35" w:author="Tim Cernak" w:date="2023-06-19T14:25:00Z">
        <w:r>
          <w:rPr>
            <w:rFonts w:ascii="Arial" w:hAnsi="Arial" w:cs="Arial"/>
            <w:sz w:val="18"/>
            <w:szCs w:val="18"/>
          </w:rPr>
          <w:t xml:space="preserve">simple </w:t>
        </w:r>
      </w:ins>
      <w:ins w:id="36" w:author="Tim Cernak" w:date="2023-06-19T14:24:00Z">
        <w:r>
          <w:rPr>
            <w:rFonts w:ascii="Arial" w:hAnsi="Arial" w:cs="Arial"/>
            <w:sz w:val="18"/>
            <w:szCs w:val="18"/>
          </w:rPr>
          <w:t>rectangular heatmaps are</w:t>
        </w:r>
      </w:ins>
      <w:ins w:id="37" w:author="Tim Cernak" w:date="2023-06-19T14:25:00Z">
        <w:r>
          <w:rPr>
            <w:rFonts w:ascii="Arial" w:hAnsi="Arial" w:cs="Arial"/>
            <w:sz w:val="18"/>
            <w:szCs w:val="18"/>
          </w:rPr>
          <w:t xml:space="preserve"> common</w:t>
        </w:r>
      </w:ins>
      <w:ins w:id="38" w:author="Tim Cernak" w:date="2023-06-19T14:26:00Z">
        <w:r>
          <w:rPr>
            <w:rFonts w:ascii="Arial" w:hAnsi="Arial" w:cs="Arial"/>
            <w:sz w:val="18"/>
            <w:szCs w:val="18"/>
          </w:rPr>
          <w:t xml:space="preserve"> ways to show the physical location on a wellplate where each reaction took place, but these </w:t>
        </w:r>
      </w:ins>
      <w:ins w:id="39" w:author="Tim Cernak" w:date="2023-06-19T14:27:00Z">
        <w:r>
          <w:rPr>
            <w:rFonts w:ascii="Arial" w:hAnsi="Arial" w:cs="Arial"/>
            <w:sz w:val="18"/>
            <w:szCs w:val="18"/>
          </w:rPr>
          <w:t xml:space="preserve">rectangular heatmaps cannot easily </w:t>
        </w:r>
      </w:ins>
      <w:ins w:id="40" w:author="Tim Cernak" w:date="2023-06-19T14:28:00Z">
        <w:r>
          <w:rPr>
            <w:rFonts w:ascii="Arial" w:hAnsi="Arial" w:cs="Arial"/>
            <w:sz w:val="18"/>
            <w:szCs w:val="18"/>
          </w:rPr>
          <w:t xml:space="preserve">communicate trends such as catalyst generality against substrate pairs or reactivity </w:t>
        </w:r>
      </w:ins>
      <w:ins w:id="41" w:author="Tim Cernak" w:date="2023-06-19T14:29:00Z">
        <w:r>
          <w:rPr>
            <w:rFonts w:ascii="Arial" w:hAnsi="Arial" w:cs="Arial"/>
            <w:sz w:val="18"/>
            <w:szCs w:val="18"/>
          </w:rPr>
          <w:t>cliffs.</w:t>
        </w:r>
      </w:ins>
      <w:ins w:id="42" w:author="Tim Cernak" w:date="2023-06-19T14:24:00Z">
        <w:r>
          <w:rPr>
            <w:rFonts w:ascii="Arial" w:hAnsi="Arial" w:cs="Arial"/>
            <w:sz w:val="18"/>
            <w:szCs w:val="18"/>
          </w:rPr>
          <w:t xml:space="preserve"> </w:t>
        </w:r>
      </w:ins>
      <w:del w:id="43" w:author="Tim Cernak" w:date="2023-06-19T14:25:00Z">
        <w:r w:rsidR="00C451D0" w:rsidRPr="005B0AF7" w:rsidDel="006257B4">
          <w:rPr>
            <w:rFonts w:ascii="Arial" w:hAnsi="Arial" w:cs="Arial"/>
            <w:sz w:val="18"/>
            <w:szCs w:val="18"/>
          </w:rPr>
          <w:delText xml:space="preserve"> </w:delText>
        </w:r>
      </w:del>
      <w:del w:id="44" w:author="Tim Cernak" w:date="2023-06-19T14:22:00Z">
        <w:r w:rsidR="001B7BED" w:rsidRPr="005B0AF7" w:rsidDel="006257B4">
          <w:rPr>
            <w:rFonts w:ascii="Arial" w:hAnsi="Arial" w:cs="Arial"/>
            <w:sz w:val="18"/>
            <w:szCs w:val="18"/>
          </w:rPr>
          <w:delText>The primary</w:delText>
        </w:r>
        <w:r w:rsidR="00C451D0" w:rsidRPr="005B0AF7" w:rsidDel="006257B4">
          <w:rPr>
            <w:rFonts w:ascii="Arial" w:hAnsi="Arial" w:cs="Arial"/>
            <w:sz w:val="18"/>
            <w:szCs w:val="18"/>
          </w:rPr>
          <w:delText xml:space="preserve"> goals </w:delText>
        </w:r>
        <w:r w:rsidR="001B7BED" w:rsidRPr="005B0AF7" w:rsidDel="006257B4">
          <w:rPr>
            <w:rFonts w:ascii="Arial" w:hAnsi="Arial" w:cs="Arial"/>
            <w:sz w:val="18"/>
            <w:szCs w:val="18"/>
          </w:rPr>
          <w:delText xml:space="preserve">of HTE analysis </w:delText>
        </w:r>
        <w:r w:rsidR="00C451D0" w:rsidRPr="005B0AF7" w:rsidDel="006257B4">
          <w:rPr>
            <w:rFonts w:ascii="Arial" w:hAnsi="Arial" w:cs="Arial"/>
            <w:sz w:val="18"/>
            <w:szCs w:val="18"/>
          </w:rPr>
          <w:delText xml:space="preserve">include </w:delText>
        </w:r>
        <w:r w:rsidR="001B7BED" w:rsidRPr="005B0AF7" w:rsidDel="006257B4">
          <w:rPr>
            <w:rFonts w:ascii="Arial" w:hAnsi="Arial" w:cs="Arial"/>
            <w:sz w:val="18"/>
            <w:szCs w:val="18"/>
          </w:rPr>
          <w:delText>statistical data profiling</w:delText>
        </w:r>
        <w:r w:rsidR="00C451D0" w:rsidRPr="005B0AF7" w:rsidDel="006257B4">
          <w:rPr>
            <w:rFonts w:ascii="Arial" w:hAnsi="Arial" w:cs="Arial"/>
            <w:sz w:val="18"/>
            <w:szCs w:val="18"/>
          </w:rPr>
          <w:delText xml:space="preserve">, allowing chemists to rapidly identify best, worst, and average performing reaction conditions, to understand which </w:delText>
        </w:r>
        <w:r w:rsidR="001B7BED" w:rsidRPr="005B0AF7" w:rsidDel="006257B4">
          <w:rPr>
            <w:rFonts w:ascii="Arial" w:hAnsi="Arial" w:cs="Arial"/>
            <w:sz w:val="18"/>
            <w:szCs w:val="18"/>
          </w:rPr>
          <w:delText xml:space="preserve">reaction conditions </w:delText>
        </w:r>
        <w:r w:rsidR="00C451D0" w:rsidRPr="005B0AF7" w:rsidDel="006257B4">
          <w:rPr>
            <w:rFonts w:ascii="Arial" w:hAnsi="Arial" w:cs="Arial"/>
            <w:sz w:val="18"/>
            <w:szCs w:val="18"/>
          </w:rPr>
          <w:delText xml:space="preserve">work </w:delText>
        </w:r>
        <w:r w:rsidR="00AB256C" w:rsidRPr="005B0AF7" w:rsidDel="006257B4">
          <w:rPr>
            <w:rFonts w:ascii="Arial" w:hAnsi="Arial" w:cs="Arial"/>
            <w:sz w:val="18"/>
            <w:szCs w:val="18"/>
          </w:rPr>
          <w:delText xml:space="preserve">best </w:delText>
        </w:r>
        <w:r w:rsidR="00C451D0" w:rsidRPr="005B0AF7" w:rsidDel="006257B4">
          <w:rPr>
            <w:rFonts w:ascii="Arial" w:hAnsi="Arial" w:cs="Arial"/>
            <w:sz w:val="18"/>
            <w:szCs w:val="18"/>
          </w:rPr>
          <w:delText xml:space="preserve">for certain substrate pairs, and to </w:delText>
        </w:r>
      </w:del>
      <w:del w:id="45" w:author="Tim Cernak" w:date="2023-06-19T14:19:00Z">
        <w:r w:rsidR="00AB256C" w:rsidRPr="005B0AF7" w:rsidDel="006257B4">
          <w:rPr>
            <w:rFonts w:ascii="Arial" w:hAnsi="Arial" w:cs="Arial"/>
            <w:sz w:val="18"/>
            <w:szCs w:val="18"/>
          </w:rPr>
          <w:delText xml:space="preserve">catalyze </w:delText>
        </w:r>
      </w:del>
      <w:del w:id="46" w:author="Tim Cernak" w:date="2023-06-19T14:22:00Z">
        <w:r w:rsidR="00AB256C" w:rsidRPr="005B0AF7" w:rsidDel="006257B4">
          <w:rPr>
            <w:rFonts w:ascii="Arial" w:hAnsi="Arial" w:cs="Arial"/>
            <w:sz w:val="18"/>
            <w:szCs w:val="18"/>
          </w:rPr>
          <w:delText xml:space="preserve">the generation of </w:delText>
        </w:r>
        <w:r w:rsidR="00C451D0" w:rsidRPr="005B0AF7" w:rsidDel="006257B4">
          <w:rPr>
            <w:rFonts w:ascii="Arial" w:hAnsi="Arial" w:cs="Arial"/>
            <w:sz w:val="18"/>
            <w:szCs w:val="18"/>
          </w:rPr>
          <w:delText xml:space="preserve">ideas for new experimental space to explore. </w:delText>
        </w:r>
      </w:del>
      <w:del w:id="47" w:author="Tim Cernak" w:date="2023-06-19T14:29:00Z">
        <w:r w:rsidR="00C451D0" w:rsidRPr="005B0AF7" w:rsidDel="006257B4">
          <w:rPr>
            <w:rFonts w:ascii="Arial" w:hAnsi="Arial" w:cs="Arial"/>
            <w:sz w:val="18"/>
            <w:szCs w:val="18"/>
          </w:rPr>
          <w:delText>Such</w:delText>
        </w:r>
      </w:del>
      <w:ins w:id="48" w:author="Tim Cernak" w:date="2023-06-19T14:29:00Z">
        <w:r>
          <w:rPr>
            <w:rFonts w:ascii="Arial" w:hAnsi="Arial" w:cs="Arial"/>
            <w:sz w:val="18"/>
            <w:szCs w:val="18"/>
          </w:rPr>
          <w:t xml:space="preserve">Similarly, common </w:t>
        </w:r>
      </w:ins>
      <w:del w:id="49" w:author="Tim Cernak" w:date="2023-06-19T14:29:00Z">
        <w:r w:rsidR="00C451D0" w:rsidRPr="005B0AF7" w:rsidDel="006257B4">
          <w:rPr>
            <w:rFonts w:ascii="Arial" w:hAnsi="Arial" w:cs="Arial"/>
            <w:sz w:val="18"/>
            <w:szCs w:val="18"/>
          </w:rPr>
          <w:delText xml:space="preserve"> </w:delText>
        </w:r>
      </w:del>
      <w:ins w:id="50" w:author="Tim Cernak" w:date="2023-06-19T14:29:00Z">
        <w:r w:rsidRPr="005B0AF7">
          <w:rPr>
            <w:rFonts w:ascii="Arial" w:hAnsi="Arial" w:cs="Arial"/>
            <w:sz w:val="18"/>
            <w:szCs w:val="18"/>
          </w:rPr>
          <w:t xml:space="preserve">machine learning or artificial intelligence algorithms </w:t>
        </w:r>
        <w:r>
          <w:rPr>
            <w:rFonts w:ascii="Arial" w:hAnsi="Arial" w:cs="Arial"/>
            <w:sz w:val="18"/>
            <w:szCs w:val="18"/>
          </w:rPr>
          <w:t xml:space="preserve">for </w:t>
        </w:r>
      </w:ins>
      <w:r w:rsidR="00C451D0" w:rsidRPr="005B0AF7">
        <w:rPr>
          <w:rFonts w:ascii="Arial" w:hAnsi="Arial" w:cs="Arial"/>
          <w:sz w:val="18"/>
          <w:szCs w:val="18"/>
        </w:rPr>
        <w:t xml:space="preserve">reaction informatics </w:t>
      </w:r>
      <w:ins w:id="51" w:author="Tim Cernak" w:date="2023-06-19T14:29:00Z">
        <w:r>
          <w:rPr>
            <w:rFonts w:ascii="Arial" w:hAnsi="Arial" w:cs="Arial"/>
            <w:sz w:val="18"/>
            <w:szCs w:val="18"/>
          </w:rPr>
          <w:t xml:space="preserve">are opaque and challenge </w:t>
        </w:r>
      </w:ins>
      <w:del w:id="52" w:author="Tim Cernak" w:date="2023-06-19T14:30:00Z">
        <w:r w:rsidR="00C451D0" w:rsidRPr="005B0AF7" w:rsidDel="006257B4">
          <w:rPr>
            <w:rFonts w:ascii="Arial" w:hAnsi="Arial" w:cs="Arial"/>
            <w:sz w:val="18"/>
            <w:szCs w:val="18"/>
          </w:rPr>
          <w:delText xml:space="preserve">provide </w:delText>
        </w:r>
      </w:del>
      <w:r w:rsidR="00C451D0" w:rsidRPr="005B0AF7">
        <w:rPr>
          <w:rFonts w:ascii="Arial" w:hAnsi="Arial" w:cs="Arial"/>
          <w:sz w:val="18"/>
          <w:szCs w:val="18"/>
        </w:rPr>
        <w:t>human-interpretable analyses</w:t>
      </w:r>
      <w:del w:id="53" w:author="Tim Cernak" w:date="2023-06-19T14:30:00Z">
        <w:r w:rsidR="00C451D0" w:rsidRPr="005B0AF7" w:rsidDel="006257B4">
          <w:rPr>
            <w:rFonts w:ascii="Arial" w:hAnsi="Arial" w:cs="Arial"/>
            <w:sz w:val="18"/>
            <w:szCs w:val="18"/>
          </w:rPr>
          <w:delText xml:space="preserve"> compared to</w:delText>
        </w:r>
      </w:del>
      <w:del w:id="54" w:author="Tim Cernak" w:date="2023-06-19T14:29:00Z">
        <w:r w:rsidR="00C451D0" w:rsidRPr="005B0AF7" w:rsidDel="006257B4">
          <w:rPr>
            <w:rFonts w:ascii="Arial" w:hAnsi="Arial" w:cs="Arial"/>
            <w:sz w:val="18"/>
            <w:szCs w:val="18"/>
          </w:rPr>
          <w:delText xml:space="preserve"> opaque machine learning or artificial intelligence algorithms</w:delText>
        </w:r>
      </w:del>
      <w:r w:rsidR="00C451D0" w:rsidRPr="005B0AF7">
        <w:rPr>
          <w:rFonts w:ascii="Arial" w:hAnsi="Arial" w:cs="Arial"/>
          <w:sz w:val="18"/>
          <w:szCs w:val="18"/>
        </w:rPr>
        <w:t>.</w:t>
      </w:r>
      <w:ins w:id="55" w:author="Tim Cernak" w:date="2023-06-19T14:30:00Z">
        <w:r>
          <w:rPr>
            <w:rFonts w:ascii="Arial" w:hAnsi="Arial" w:cs="Arial"/>
            <w:sz w:val="18"/>
            <w:szCs w:val="18"/>
          </w:rPr>
          <w:t xml:space="preserve"> </w:t>
        </w:r>
      </w:ins>
      <w:moveToRangeStart w:id="56" w:author="Mahjour, Babak" w:date="2023-06-19T17:13:00Z" w:name="move138087080"/>
      <w:moveTo w:id="57" w:author="Mahjour, Babak" w:date="2023-06-19T17:13:00Z">
        <w:r w:rsidR="00BA5EC8" w:rsidRPr="00D30878">
          <w:rPr>
            <w:rFonts w:ascii="Arial" w:hAnsi="Arial" w:cs="Arial"/>
            <w:sz w:val="18"/>
            <w:szCs w:val="18"/>
            <w:rPrChange w:id="58" w:author="Mahjour, Babak" w:date="2023-06-20T22:15:00Z">
              <w:rPr>
                <w:rFonts w:ascii="Arial" w:hAnsi="Arial" w:cs="Arial"/>
                <w:sz w:val="18"/>
                <w:szCs w:val="18"/>
                <w:highlight w:val="yellow"/>
              </w:rPr>
            </w:rPrChange>
          </w:rPr>
          <w:t>As reaction data</w:t>
        </w:r>
        <w:r w:rsidR="00BA5EC8" w:rsidRPr="00D30878">
          <w:rPr>
            <w:rFonts w:ascii="Arial" w:hAnsi="Arial" w:cs="Arial"/>
            <w:sz w:val="18"/>
            <w:szCs w:val="18"/>
            <w:rPrChange w:id="59" w:author="Mahjour, Babak" w:date="2023-06-20T22:15:00Z">
              <w:rPr>
                <w:rFonts w:ascii="Arial" w:hAnsi="Arial" w:cs="Arial"/>
                <w:sz w:val="18"/>
                <w:szCs w:val="18"/>
                <w:highlight w:val="yellow"/>
              </w:rPr>
            </w:rPrChange>
          </w:rPr>
          <w:fldChar w:fldCharType="begin"/>
        </w:r>
        <w:r w:rsidR="00BA5EC8" w:rsidRPr="00D30878">
          <w:rPr>
            <w:rFonts w:ascii="Arial" w:hAnsi="Arial" w:cs="Arial"/>
            <w:sz w:val="18"/>
            <w:szCs w:val="18"/>
            <w:rPrChange w:id="60" w:author="Mahjour, Babak" w:date="2023-06-20T22:15:00Z">
              <w:rPr>
                <w:rFonts w:ascii="Arial" w:hAnsi="Arial" w:cs="Arial"/>
                <w:sz w:val="18"/>
                <w:szCs w:val="18"/>
                <w:highlight w:val="yellow"/>
              </w:rPr>
            </w:rPrChange>
          </w:rPr>
          <w:instrText xml:space="preserve"> ADDIN EN.CITE &lt;EndNote&gt;&lt;Cite&gt;&lt;Author&gt;Mahjour&lt;/Author&gt;&lt;Year&gt;2022&lt;/Year&gt;&lt;RecNum&gt;8&lt;/RecNum&gt;&lt;IDText&gt;Rapid Planning and Analysis of High-Throughput Experiment Arrays for Reaction Discovery&lt;/IDText&gt;&lt;DisplayText&gt;&lt;style face="superscript"&gt;8&lt;/style&gt;&lt;/DisplayText&gt;&lt;record&gt;&lt;rec-number&gt;8&lt;/rec-number&gt;&lt;foreign-keys&gt;&lt;key app="EN" db-id="2zdvwzrs8wprsxepf9bpt9vnv9v5vapv55v9" timestamp="1687207979"&gt;8&lt;/key&gt;&lt;/foreign-keys&gt;&lt;ref-type name="Journal Article"&gt;17&lt;/ref-type&gt;&lt;contributors&gt;&lt;authors&gt;&lt;author&gt;Mahjour, Babak&lt;/author&gt;&lt;author&gt;Zhang, Rui&lt;/author&gt;&lt;author&gt;Shen, Yuning&lt;/author&gt;&lt;author&gt;McGrath, Andrew&lt;/author&gt;&lt;author&gt;Zhao, Ruheng&lt;/author&gt;&lt;author&gt;Mohamed, Osama G.&lt;/author&gt;&lt;author&gt;Lin, Yingfu&lt;/author&gt;&lt;author&gt;Zhang, Zirong&lt;/author&gt;&lt;author&gt;Douthwaite, James L.&lt;/author&gt;&lt;author&gt;Tripathi, Ashootosh&lt;/author&gt;&lt;author&gt;Cernak, Tim&lt;/author&gt;&lt;/authors&gt;&lt;/contributors&gt;&lt;titles&gt;&lt;title&gt;Rapid Planning and Analysis of High-Throughput Experiment Arrays for Reaction Discovery&lt;/title&gt;&lt;/titles&gt;&lt;dates&gt;&lt;year&gt;2022&lt;/year&gt;&lt;/dates&gt;&lt;urls&gt;&lt;/urls&gt;&lt;/record&gt;&lt;/Cite&gt;&lt;/EndNote&gt;</w:instrText>
        </w:r>
        <w:r w:rsidR="00BA5EC8" w:rsidRPr="00D30878">
          <w:rPr>
            <w:rFonts w:ascii="Arial" w:hAnsi="Arial" w:cs="Arial"/>
            <w:sz w:val="18"/>
            <w:szCs w:val="18"/>
            <w:rPrChange w:id="61" w:author="Mahjour, Babak" w:date="2023-06-20T22:15:00Z">
              <w:rPr>
                <w:rFonts w:ascii="Arial" w:hAnsi="Arial" w:cs="Arial"/>
                <w:sz w:val="18"/>
                <w:szCs w:val="18"/>
                <w:highlight w:val="yellow"/>
              </w:rPr>
            </w:rPrChange>
          </w:rPr>
          <w:fldChar w:fldCharType="separate"/>
        </w:r>
        <w:r w:rsidR="00BA5EC8" w:rsidRPr="00D30878">
          <w:rPr>
            <w:rFonts w:ascii="Arial" w:hAnsi="Arial" w:cs="Arial"/>
            <w:noProof/>
            <w:sz w:val="18"/>
            <w:szCs w:val="18"/>
            <w:vertAlign w:val="superscript"/>
            <w:rPrChange w:id="62" w:author="Mahjour, Babak" w:date="2023-06-20T22:15:00Z">
              <w:rPr>
                <w:rFonts w:ascii="Arial" w:hAnsi="Arial" w:cs="Arial"/>
                <w:noProof/>
                <w:sz w:val="18"/>
                <w:szCs w:val="18"/>
                <w:highlight w:val="yellow"/>
                <w:vertAlign w:val="superscript"/>
              </w:rPr>
            </w:rPrChange>
          </w:rPr>
          <w:t>8</w:t>
        </w:r>
        <w:r w:rsidR="00BA5EC8" w:rsidRPr="00D30878">
          <w:rPr>
            <w:rFonts w:ascii="Arial" w:hAnsi="Arial" w:cs="Arial"/>
            <w:sz w:val="18"/>
            <w:szCs w:val="18"/>
            <w:rPrChange w:id="63" w:author="Mahjour, Babak" w:date="2023-06-20T22:15:00Z">
              <w:rPr>
                <w:rFonts w:ascii="Arial" w:hAnsi="Arial" w:cs="Arial"/>
                <w:sz w:val="18"/>
                <w:szCs w:val="18"/>
                <w:highlight w:val="yellow"/>
              </w:rPr>
            </w:rPrChange>
          </w:rPr>
          <w:fldChar w:fldCharType="end"/>
        </w:r>
        <w:r w:rsidR="00BA5EC8" w:rsidRPr="00D30878">
          <w:rPr>
            <w:rFonts w:ascii="Arial" w:hAnsi="Arial" w:cs="Arial"/>
            <w:sz w:val="18"/>
            <w:szCs w:val="18"/>
            <w:rPrChange w:id="64" w:author="Mahjour, Babak" w:date="2023-06-20T22:15:00Z">
              <w:rPr>
                <w:rFonts w:ascii="Arial" w:hAnsi="Arial" w:cs="Arial"/>
                <w:sz w:val="18"/>
                <w:szCs w:val="18"/>
                <w:highlight w:val="yellow"/>
              </w:rPr>
            </w:rPrChange>
          </w:rPr>
          <w:t xml:space="preserve"> is deposited into centralized databases,</w:t>
        </w:r>
        <w:r w:rsidR="00BA5EC8" w:rsidRPr="00D30878">
          <w:rPr>
            <w:rFonts w:ascii="Arial" w:hAnsi="Arial" w:cs="Arial"/>
            <w:sz w:val="18"/>
            <w:szCs w:val="18"/>
            <w:rPrChange w:id="65" w:author="Mahjour, Babak" w:date="2023-06-20T22:15:00Z">
              <w:rPr>
                <w:rFonts w:ascii="Arial" w:hAnsi="Arial" w:cs="Arial"/>
                <w:sz w:val="18"/>
                <w:szCs w:val="18"/>
                <w:highlight w:val="yellow"/>
              </w:rPr>
            </w:rPrChange>
          </w:rPr>
          <w:fldChar w:fldCharType="begin"/>
        </w:r>
      </w:moveTo>
      <w:r w:rsidR="00BA5EC8" w:rsidRPr="00D30878">
        <w:rPr>
          <w:rFonts w:ascii="Arial" w:hAnsi="Arial" w:cs="Arial"/>
          <w:sz w:val="18"/>
          <w:szCs w:val="18"/>
          <w:rPrChange w:id="66" w:author="Mahjour, Babak" w:date="2023-06-20T22:15:00Z">
            <w:rPr>
              <w:rFonts w:ascii="Arial" w:hAnsi="Arial" w:cs="Arial"/>
              <w:sz w:val="18"/>
              <w:szCs w:val="18"/>
              <w:highlight w:val="yellow"/>
            </w:rPr>
          </w:rPrChange>
        </w:rPr>
        <w:instrText xml:space="preserve"> ADDIN EN.CITE &lt;EndNote&gt;&lt;Cite&gt;&lt;Author&gt;Kearnes&lt;/Author&gt;&lt;Year&gt;2021&lt;/Year&gt;&lt;RecNum&gt;24&lt;/RecNum&gt;&lt;IDText&gt;The open reaction database&lt;/IDText&gt;&lt;DisplayText&gt;&lt;style face="superscript"&gt;15&lt;/style&gt;&lt;/DisplayText&gt;&lt;record&gt;&lt;rec-number&gt;24&lt;/rec-number&gt;&lt;foreign-keys&gt;&lt;key app="EN" db-id="2zdvwzrs8wprsxepf9bpt9vnv9v5vapv55v9" timestamp="1687207979"&gt;24&lt;/key&gt;&lt;/foreign-keys&gt;&lt;ref-type name="Journal Article"&gt;17&lt;/ref-type&gt;&lt;contributors&gt;&lt;authors&gt;&lt;author&gt;Kearnes, Steven M.&lt;/author&gt;&lt;author&gt;Maser, Michael R.&lt;/author&gt;&lt;author&gt;Wleklinski, Michael&lt;/author&gt;&lt;author&gt;Kast, Anton&lt;/author&gt;&lt;author&gt;Doyle, Abigail G.&lt;/author&gt;&lt;author&gt;Dreher, Spencer D.&lt;/author&gt;&lt;author&gt;Hawkins, Joel M.&lt;/author&gt;&lt;author&gt;Jensen, Klavs F.&lt;/author&gt;&lt;author&gt;Coley, Connor W.&lt;/author&gt;&lt;/authors&gt;&lt;/contributors&gt;&lt;titles&gt;&lt;title&gt;The Open Reaction Database&lt;/title&gt;&lt;secondary-title&gt;Journal of the American Chemical Society&lt;/secondary-title&gt;&lt;/titles&gt;&lt;periodical&gt;&lt;full-title&gt;Journal of the American Chemical Society&lt;/full-title&gt;&lt;/periodical&gt;&lt;pages&gt;18820-18826&lt;/pages&gt;&lt;volume&gt;143&lt;/volume&gt;&lt;number&gt;45&lt;/number&gt;&lt;dates&gt;&lt;year&gt;2021&lt;/year&gt;&lt;/dates&gt;&lt;publisher&gt;ACS Publications&lt;/publisher&gt;&lt;isbn&gt;0002-7863&lt;/isbn&gt;&lt;urls&gt;&lt;/urls&gt;&lt;electronic-resource-num&gt;10.1021/jacs.1c09820&lt;/electronic-resource-num&gt;&lt;/record&gt;&lt;/Cite&gt;&lt;/EndNote&gt;</w:instrText>
      </w:r>
      <w:moveTo w:id="67" w:author="Mahjour, Babak" w:date="2023-06-19T17:13:00Z">
        <w:r w:rsidR="00BA5EC8" w:rsidRPr="00D30878">
          <w:rPr>
            <w:rFonts w:ascii="Arial" w:hAnsi="Arial" w:cs="Arial"/>
            <w:sz w:val="18"/>
            <w:szCs w:val="18"/>
            <w:rPrChange w:id="68" w:author="Mahjour, Babak" w:date="2023-06-20T22:15:00Z">
              <w:rPr>
                <w:rFonts w:ascii="Arial" w:hAnsi="Arial" w:cs="Arial"/>
                <w:sz w:val="18"/>
                <w:szCs w:val="18"/>
                <w:highlight w:val="yellow"/>
              </w:rPr>
            </w:rPrChange>
          </w:rPr>
          <w:fldChar w:fldCharType="separate"/>
        </w:r>
      </w:moveTo>
      <w:r w:rsidR="00BA5EC8" w:rsidRPr="00D30878">
        <w:rPr>
          <w:rFonts w:ascii="Arial" w:hAnsi="Arial" w:cs="Arial"/>
          <w:noProof/>
          <w:sz w:val="18"/>
          <w:szCs w:val="18"/>
          <w:vertAlign w:val="superscript"/>
          <w:rPrChange w:id="69" w:author="Mahjour, Babak" w:date="2023-06-20T22:15:00Z">
            <w:rPr>
              <w:rFonts w:ascii="Arial" w:hAnsi="Arial" w:cs="Arial"/>
              <w:noProof/>
              <w:sz w:val="18"/>
              <w:szCs w:val="18"/>
              <w:highlight w:val="yellow"/>
              <w:vertAlign w:val="superscript"/>
            </w:rPr>
          </w:rPrChange>
        </w:rPr>
        <w:t>15</w:t>
      </w:r>
      <w:moveTo w:id="70" w:author="Mahjour, Babak" w:date="2023-06-19T17:13:00Z">
        <w:r w:rsidR="00BA5EC8" w:rsidRPr="00D30878">
          <w:rPr>
            <w:rFonts w:ascii="Arial" w:hAnsi="Arial" w:cs="Arial"/>
            <w:sz w:val="18"/>
            <w:szCs w:val="18"/>
            <w:rPrChange w:id="71" w:author="Mahjour, Babak" w:date="2023-06-20T22:15:00Z">
              <w:rPr>
                <w:rFonts w:ascii="Arial" w:hAnsi="Arial" w:cs="Arial"/>
                <w:sz w:val="18"/>
                <w:szCs w:val="18"/>
                <w:highlight w:val="yellow"/>
              </w:rPr>
            </w:rPrChange>
          </w:rPr>
          <w:fldChar w:fldCharType="end"/>
        </w:r>
        <w:del w:id="72" w:author="Mahjour, Babak" w:date="2023-06-19T17:13:00Z">
          <w:r w:rsidR="00BA5EC8" w:rsidRPr="00D30878" w:rsidDel="00BA5EC8">
            <w:rPr>
              <w:rFonts w:ascii="Arial" w:hAnsi="Arial" w:cs="Arial"/>
              <w:sz w:val="18"/>
              <w:szCs w:val="18"/>
              <w:rPrChange w:id="73" w:author="Mahjour, Babak" w:date="2023-06-20T22:15:00Z">
                <w:rPr>
                  <w:rFonts w:ascii="Arial" w:hAnsi="Arial" w:cs="Arial"/>
                  <w:sz w:val="18"/>
                  <w:szCs w:val="18"/>
                  <w:highlight w:val="yellow"/>
                </w:rPr>
              </w:rPrChange>
            </w:rPr>
            <w:delText xml:space="preserve"> techniques to parse and interpret large reaction corpuses are being developed to allow chemists to decipher patterns of reactivity at scale.</w:delText>
          </w:r>
        </w:del>
        <w:r w:rsidR="00BA5EC8" w:rsidRPr="00D30878">
          <w:rPr>
            <w:rFonts w:ascii="Arial" w:hAnsi="Arial" w:cs="Arial"/>
            <w:sz w:val="18"/>
            <w:szCs w:val="18"/>
            <w:rPrChange w:id="74" w:author="Mahjour, Babak" w:date="2023-06-20T22:15:00Z">
              <w:rPr>
                <w:rFonts w:ascii="Arial" w:hAnsi="Arial" w:cs="Arial"/>
                <w:sz w:val="18"/>
                <w:szCs w:val="18"/>
                <w:highlight w:val="yellow"/>
              </w:rPr>
            </w:rPrChange>
          </w:rPr>
          <w:t xml:space="preserve"> </w:t>
        </w:r>
      </w:moveTo>
      <w:moveToRangeEnd w:id="56"/>
      <w:ins w:id="75" w:author="Mahjour, Babak" w:date="2023-06-19T17:13:00Z">
        <w:r w:rsidR="00BA5EC8" w:rsidRPr="00D30878">
          <w:rPr>
            <w:rFonts w:ascii="Arial" w:hAnsi="Arial" w:cs="Arial"/>
            <w:sz w:val="18"/>
            <w:szCs w:val="18"/>
          </w:rPr>
          <w:t>v</w:t>
        </w:r>
      </w:ins>
      <w:ins w:id="76" w:author="Tim Cernak" w:date="2023-06-19T14:31:00Z">
        <w:del w:id="77" w:author="Mahjour, Babak" w:date="2023-06-19T17:13:00Z">
          <w:r w:rsidRPr="00D30878" w:rsidDel="00BA5EC8">
            <w:rPr>
              <w:rFonts w:ascii="Arial" w:hAnsi="Arial" w:cs="Arial"/>
              <w:sz w:val="18"/>
              <w:szCs w:val="18"/>
            </w:rPr>
            <w:delText>V</w:delText>
          </w:r>
        </w:del>
      </w:ins>
      <w:ins w:id="78" w:author="Tim Cernak" w:date="2023-06-19T14:30:00Z">
        <w:r w:rsidRPr="00D30878">
          <w:rPr>
            <w:rFonts w:ascii="Arial" w:hAnsi="Arial" w:cs="Arial"/>
            <w:sz w:val="18"/>
            <w:szCs w:val="18"/>
          </w:rPr>
          <w:t xml:space="preserve">isual tools that communicate </w:t>
        </w:r>
      </w:ins>
      <w:ins w:id="79" w:author="Tim Cernak" w:date="2023-06-19T14:33:00Z">
        <w:r w:rsidRPr="00D30878">
          <w:rPr>
            <w:rFonts w:ascii="Arial" w:hAnsi="Arial" w:cs="Arial"/>
            <w:sz w:val="18"/>
            <w:szCs w:val="18"/>
          </w:rPr>
          <w:t>reaction performance</w:t>
        </w:r>
      </w:ins>
      <w:ins w:id="80" w:author="Tim Cernak" w:date="2023-06-19T14:30:00Z">
        <w:r w:rsidRPr="00D30878">
          <w:rPr>
            <w:rFonts w:ascii="Arial" w:hAnsi="Arial" w:cs="Arial"/>
            <w:sz w:val="18"/>
            <w:szCs w:val="18"/>
          </w:rPr>
          <w:t xml:space="preserve"> </w:t>
        </w:r>
      </w:ins>
      <w:ins w:id="81" w:author="Tim Cernak" w:date="2023-06-19T14:31:00Z">
        <w:r w:rsidRPr="00D30878">
          <w:rPr>
            <w:rFonts w:ascii="Arial" w:hAnsi="Arial" w:cs="Arial"/>
            <w:sz w:val="18"/>
            <w:szCs w:val="18"/>
          </w:rPr>
          <w:t>in</w:t>
        </w:r>
      </w:ins>
      <w:ins w:id="82" w:author="Tim Cernak" w:date="2023-06-19T14:30:00Z">
        <w:r w:rsidRPr="00D30878">
          <w:rPr>
            <w:rFonts w:ascii="Arial" w:hAnsi="Arial" w:cs="Arial"/>
            <w:sz w:val="18"/>
            <w:szCs w:val="18"/>
          </w:rPr>
          <w:t xml:space="preserve"> HTE campaign</w:t>
        </w:r>
      </w:ins>
      <w:ins w:id="83" w:author="Tim Cernak" w:date="2023-06-19T14:31:00Z">
        <w:r w:rsidRPr="00D30878">
          <w:rPr>
            <w:rFonts w:ascii="Arial" w:hAnsi="Arial" w:cs="Arial"/>
            <w:sz w:val="18"/>
            <w:szCs w:val="18"/>
          </w:rPr>
          <w:t>s</w:t>
        </w:r>
      </w:ins>
      <w:ins w:id="84" w:author="Tim Cernak" w:date="2023-06-19T14:33:00Z">
        <w:r w:rsidRPr="00D30878">
          <w:rPr>
            <w:rFonts w:ascii="Arial" w:hAnsi="Arial" w:cs="Arial"/>
            <w:sz w:val="18"/>
            <w:szCs w:val="18"/>
          </w:rPr>
          <w:t>, or</w:t>
        </w:r>
      </w:ins>
      <w:ins w:id="85" w:author="Tim Cernak" w:date="2023-06-19T14:30:00Z">
        <w:r w:rsidRPr="00D30878">
          <w:rPr>
            <w:rFonts w:ascii="Arial" w:hAnsi="Arial" w:cs="Arial"/>
            <w:sz w:val="18"/>
            <w:szCs w:val="18"/>
          </w:rPr>
          <w:t xml:space="preserve"> related </w:t>
        </w:r>
      </w:ins>
      <w:ins w:id="86" w:author="Tim Cernak" w:date="2023-06-19T14:33:00Z">
        <w:r w:rsidRPr="00D30878">
          <w:rPr>
            <w:rFonts w:ascii="Arial" w:hAnsi="Arial" w:cs="Arial"/>
            <w:sz w:val="18"/>
            <w:szCs w:val="18"/>
          </w:rPr>
          <w:t xml:space="preserve">reaction </w:t>
        </w:r>
      </w:ins>
      <w:ins w:id="87" w:author="Tim Cernak" w:date="2023-06-19T14:30:00Z">
        <w:del w:id="88" w:author="Mahjour, Babak" w:date="2023-06-19T17:19:00Z">
          <w:r w:rsidRPr="00D30878" w:rsidDel="00BA5EC8">
            <w:rPr>
              <w:rFonts w:ascii="Arial" w:hAnsi="Arial" w:cs="Arial"/>
              <w:sz w:val="18"/>
              <w:szCs w:val="18"/>
            </w:rPr>
            <w:delText>datab</w:delText>
          </w:r>
        </w:del>
      </w:ins>
      <w:ins w:id="89" w:author="Tim Cernak" w:date="2023-06-19T14:31:00Z">
        <w:del w:id="90" w:author="Mahjour, Babak" w:date="2023-06-19T17:19:00Z">
          <w:r w:rsidRPr="00D30878" w:rsidDel="00BA5EC8">
            <w:rPr>
              <w:rFonts w:ascii="Arial" w:hAnsi="Arial" w:cs="Arial"/>
              <w:sz w:val="18"/>
              <w:szCs w:val="18"/>
            </w:rPr>
            <w:delText>ases</w:delText>
          </w:r>
        </w:del>
      </w:ins>
      <w:ins w:id="91" w:author="Mahjour, Babak" w:date="2023-06-19T17:19:00Z">
        <w:r w:rsidR="00BA5EC8" w:rsidRPr="00D30878">
          <w:rPr>
            <w:rFonts w:ascii="Arial" w:hAnsi="Arial" w:cs="Arial"/>
            <w:sz w:val="18"/>
            <w:szCs w:val="18"/>
          </w:rPr>
          <w:t>da</w:t>
        </w:r>
      </w:ins>
      <w:ins w:id="92" w:author="Mahjour, Babak" w:date="2023-06-19T17:20:00Z">
        <w:r w:rsidR="00BA5EC8" w:rsidRPr="00D30878">
          <w:rPr>
            <w:rFonts w:ascii="Arial" w:hAnsi="Arial" w:cs="Arial"/>
            <w:sz w:val="18"/>
            <w:szCs w:val="18"/>
          </w:rPr>
          <w:t>tasets</w:t>
        </w:r>
      </w:ins>
      <w:ins w:id="93" w:author="Tim Cernak" w:date="2023-06-19T14:33:00Z">
        <w:r w:rsidRPr="00D30878">
          <w:rPr>
            <w:rFonts w:ascii="Arial" w:hAnsi="Arial" w:cs="Arial"/>
            <w:sz w:val="18"/>
            <w:szCs w:val="18"/>
          </w:rPr>
          <w:t>,</w:t>
        </w:r>
      </w:ins>
      <w:ins w:id="94" w:author="Tim Cernak" w:date="2023-06-19T14:31:00Z">
        <w:r w:rsidRPr="00D30878">
          <w:rPr>
            <w:rFonts w:ascii="Arial" w:hAnsi="Arial" w:cs="Arial"/>
            <w:sz w:val="18"/>
            <w:szCs w:val="18"/>
          </w:rPr>
          <w:t xml:space="preserve"> </w:t>
        </w:r>
      </w:ins>
      <w:ins w:id="95" w:author="Tim Cernak" w:date="2023-06-19T14:34:00Z">
        <w:r w:rsidRPr="00D30878">
          <w:rPr>
            <w:rFonts w:ascii="Arial" w:hAnsi="Arial" w:cs="Arial"/>
            <w:sz w:val="18"/>
            <w:szCs w:val="18"/>
          </w:rPr>
          <w:t>are needed to identify patterns and trends</w:t>
        </w:r>
      </w:ins>
      <w:ins w:id="96" w:author="Tim Cernak" w:date="2023-06-19T14:32:00Z">
        <w:r w:rsidRPr="00D30878">
          <w:rPr>
            <w:rFonts w:ascii="Arial" w:hAnsi="Arial" w:cs="Arial"/>
            <w:sz w:val="18"/>
            <w:szCs w:val="18"/>
          </w:rPr>
          <w:t>.</w:t>
        </w:r>
        <w:del w:id="97" w:author="Mahjour, Babak" w:date="2023-06-19T17:14:00Z">
          <w:r w:rsidRPr="00D30878" w:rsidDel="00BA5EC8">
            <w:rPr>
              <w:rFonts w:ascii="Arial" w:hAnsi="Arial" w:cs="Arial"/>
              <w:sz w:val="18"/>
              <w:szCs w:val="18"/>
            </w:rPr>
            <w:delText xml:space="preserve"> </w:delText>
          </w:r>
        </w:del>
      </w:ins>
      <w:del w:id="98" w:author="Tim Cernak" w:date="2023-06-19T14:31:00Z">
        <w:r w:rsidR="00C451D0" w:rsidRPr="00D30878" w:rsidDel="006257B4">
          <w:rPr>
            <w:rFonts w:ascii="Arial" w:hAnsi="Arial" w:cs="Arial"/>
            <w:sz w:val="18"/>
            <w:szCs w:val="18"/>
          </w:rPr>
          <w:delText xml:space="preserve"> </w:delText>
        </w:r>
      </w:del>
    </w:p>
    <w:p w14:paraId="1CFB1064" w14:textId="600B7DA0" w:rsidR="003F320A" w:rsidRPr="00D30878" w:rsidRDefault="00C451D0" w:rsidP="00BA5EC8">
      <w:pPr>
        <w:ind w:firstLine="720"/>
        <w:jc w:val="both"/>
        <w:rPr>
          <w:rFonts w:ascii="Arial" w:hAnsi="Arial" w:cs="Arial"/>
          <w:sz w:val="18"/>
          <w:szCs w:val="18"/>
        </w:rPr>
      </w:pPr>
      <w:commentRangeStart w:id="99"/>
      <w:del w:id="100" w:author="Mahjour, Babak" w:date="2023-06-19T17:11:00Z">
        <w:r w:rsidRPr="00D30878" w:rsidDel="00BA5EC8">
          <w:rPr>
            <w:rFonts w:ascii="Arial" w:hAnsi="Arial" w:cs="Arial"/>
            <w:sz w:val="18"/>
            <w:szCs w:val="18"/>
          </w:rPr>
          <w:delText xml:space="preserve">Indeed, </w:delText>
        </w:r>
      </w:del>
      <w:ins w:id="101" w:author="Mahjour, Babak" w:date="2023-06-19T17:11:00Z">
        <w:r w:rsidR="00BA5EC8" w:rsidRPr="00D30878">
          <w:rPr>
            <w:rFonts w:ascii="Arial" w:hAnsi="Arial" w:cs="Arial"/>
            <w:sz w:val="18"/>
            <w:szCs w:val="18"/>
            <w:rPrChange w:id="102" w:author="Mahjour, Babak" w:date="2023-06-20T22:15:00Z">
              <w:rPr>
                <w:rFonts w:ascii="Arial" w:hAnsi="Arial" w:cs="Arial"/>
                <w:sz w:val="18"/>
                <w:szCs w:val="18"/>
                <w:highlight w:val="yellow"/>
              </w:rPr>
            </w:rPrChange>
          </w:rPr>
          <w:t>M</w:t>
        </w:r>
      </w:ins>
      <w:del w:id="103" w:author="Mahjour, Babak" w:date="2023-06-19T17:11:00Z">
        <w:r w:rsidRPr="00D30878" w:rsidDel="00BA5EC8">
          <w:rPr>
            <w:rFonts w:ascii="Arial" w:hAnsi="Arial" w:cs="Arial"/>
            <w:sz w:val="18"/>
            <w:szCs w:val="18"/>
          </w:rPr>
          <w:delText>m</w:delText>
        </w:r>
      </w:del>
      <w:r w:rsidRPr="00D30878">
        <w:rPr>
          <w:rFonts w:ascii="Arial" w:hAnsi="Arial" w:cs="Arial"/>
          <w:sz w:val="18"/>
          <w:szCs w:val="18"/>
        </w:rPr>
        <w:t>achine</w:t>
      </w:r>
      <w:r w:rsidR="00AB256C" w:rsidRPr="00D30878">
        <w:rPr>
          <w:rFonts w:ascii="Arial" w:hAnsi="Arial" w:cs="Arial"/>
          <w:sz w:val="18"/>
          <w:szCs w:val="18"/>
        </w:rPr>
        <w:t>-</w:t>
      </w:r>
      <w:r w:rsidRPr="00D30878">
        <w:rPr>
          <w:rFonts w:ascii="Arial" w:hAnsi="Arial" w:cs="Arial"/>
          <w:sz w:val="18"/>
          <w:szCs w:val="18"/>
        </w:rPr>
        <w:t>readable molecular representations</w:t>
      </w:r>
      <w:r w:rsidRPr="00D30878">
        <w:rPr>
          <w:rFonts w:ascii="Arial" w:hAnsi="Arial" w:cs="Arial"/>
          <w:sz w:val="18"/>
          <w:szCs w:val="18"/>
        </w:rPr>
        <w:fldChar w:fldCharType="begin"/>
      </w:r>
      <w:r w:rsidR="00BA5EC8" w:rsidRPr="00D30878">
        <w:rPr>
          <w:rFonts w:ascii="Arial" w:hAnsi="Arial" w:cs="Arial"/>
          <w:sz w:val="18"/>
          <w:szCs w:val="18"/>
          <w:rPrChange w:id="104" w:author="Mahjour, Babak" w:date="2023-06-20T22:15:00Z">
            <w:rPr>
              <w:rFonts w:ascii="Arial" w:hAnsi="Arial" w:cs="Arial"/>
              <w:sz w:val="18"/>
              <w:szCs w:val="18"/>
              <w:highlight w:val="yellow"/>
            </w:rPr>
          </w:rPrChange>
        </w:rPr>
        <w:instrText xml:space="preserve"> ADDIN EN.CITE &lt;EndNote&gt;&lt;Cite&gt;&lt;Author&gt;Weininger&lt;/Author&gt;&lt;Year&gt;1988&lt;/Year&gt;&lt;RecNum&gt;16&lt;/RecNum&gt;&lt;IDText&gt;SMILES, a chemical language and information system. 1. Introduction to methodology and encoding rules&lt;/IDText&gt;&lt;DisplayText&gt;&lt;style face="superscript"&gt;16&lt;/style&gt;&lt;/DisplayText&gt;&lt;record&gt;&lt;rec-number&gt;16&lt;/rec-number&gt;&lt;foreign-keys&gt;&lt;key app="EN" db-id="2zdvwzrs8wprsxepf9bpt9vnv9v5vapv55v9" timestamp="1687207979"&gt;16&lt;/key&gt;&lt;/foreign-keys&gt;&lt;ref-type name="Journal Article"&gt;17&lt;/ref-type&gt;&lt;contributors&gt;&lt;authors&gt;&lt;author&gt;Weininger, David&lt;/author&gt;&lt;/authors&gt;&lt;/contributors&gt;&lt;titles&gt;&lt;title&gt;SMILES, a chemical language and information system. 1. Introduction to methodology and encoding rules&lt;/title&gt;&lt;secondary-title&gt;Journal of Chemical Information and Modeling&lt;/secondary-title&gt;&lt;/titles&gt;&lt;periodical&gt;&lt;full-title&gt;Journal of Chemical Information and Modeling&lt;/full-title&gt;&lt;/periodical&gt;&lt;pages&gt;31-36&lt;/pages&gt;&lt;volume&gt;28&lt;/volume&gt;&lt;number&gt;1&lt;/number&gt;&lt;dates&gt;&lt;year&gt;1988&lt;/year&gt;&lt;pub-dates&gt;&lt;date&gt;1988&lt;/date&gt;&lt;/pub-dates&gt;&lt;/dates&gt;&lt;label&gt;8srA&lt;/label&gt;&lt;urls&gt;&lt;related-urls&gt;&lt;url&gt;http://dx.doi.org/10.1021/ci00057a005&lt;/url&gt;&lt;/related-urls&gt;&lt;/urls&gt;&lt;electronic-resource-num&gt;10.1021/ci00057a005&lt;/electronic-resource-num&gt;&lt;/record&gt;&lt;/Cite&gt;&lt;/EndNote&gt;</w:instrText>
      </w:r>
      <w:r w:rsidRPr="00D30878">
        <w:rPr>
          <w:rFonts w:ascii="Arial" w:hAnsi="Arial" w:cs="Arial"/>
          <w:sz w:val="18"/>
          <w:szCs w:val="18"/>
        </w:rPr>
        <w:fldChar w:fldCharType="separate"/>
      </w:r>
      <w:r w:rsidR="00BA5EC8" w:rsidRPr="00D30878">
        <w:rPr>
          <w:rFonts w:ascii="Arial" w:hAnsi="Arial" w:cs="Arial"/>
          <w:noProof/>
          <w:sz w:val="18"/>
          <w:szCs w:val="18"/>
          <w:vertAlign w:val="superscript"/>
          <w:rPrChange w:id="105" w:author="Mahjour, Babak" w:date="2023-06-20T22:15:00Z">
            <w:rPr>
              <w:rFonts w:ascii="Arial" w:hAnsi="Arial" w:cs="Arial"/>
              <w:noProof/>
              <w:sz w:val="18"/>
              <w:szCs w:val="18"/>
              <w:highlight w:val="yellow"/>
              <w:vertAlign w:val="superscript"/>
            </w:rPr>
          </w:rPrChange>
        </w:rPr>
        <w:t>16</w:t>
      </w:r>
      <w:r w:rsidRPr="00D30878">
        <w:rPr>
          <w:rFonts w:ascii="Arial" w:hAnsi="Arial" w:cs="Arial"/>
          <w:sz w:val="18"/>
          <w:szCs w:val="18"/>
        </w:rPr>
        <w:fldChar w:fldCharType="end"/>
      </w:r>
      <w:r w:rsidRPr="00D30878">
        <w:rPr>
          <w:rFonts w:ascii="Arial" w:hAnsi="Arial" w:cs="Arial"/>
          <w:sz w:val="18"/>
          <w:szCs w:val="18"/>
        </w:rPr>
        <w:t xml:space="preserve"> are critical in </w:t>
      </w:r>
      <w:del w:id="106" w:author="Mahjour, Babak" w:date="2023-06-19T17:21:00Z">
        <w:r w:rsidRPr="00D30878" w:rsidDel="00273A37">
          <w:rPr>
            <w:rFonts w:ascii="Arial" w:hAnsi="Arial" w:cs="Arial"/>
            <w:sz w:val="18"/>
            <w:szCs w:val="18"/>
          </w:rPr>
          <w:delText xml:space="preserve">developing robust </w:delText>
        </w:r>
      </w:del>
      <w:del w:id="107" w:author="Mahjour, Babak" w:date="2023-06-19T16:56:00Z">
        <w:r w:rsidRPr="00D30878" w:rsidDel="00235D3B">
          <w:rPr>
            <w:rFonts w:ascii="Arial" w:hAnsi="Arial" w:cs="Arial"/>
            <w:sz w:val="18"/>
            <w:szCs w:val="18"/>
          </w:rPr>
          <w:delText xml:space="preserve">predictive </w:delText>
        </w:r>
      </w:del>
      <w:del w:id="108" w:author="Mahjour, Babak" w:date="2023-06-19T17:21:00Z">
        <w:r w:rsidRPr="00D30878" w:rsidDel="00273A37">
          <w:rPr>
            <w:rFonts w:ascii="Arial" w:hAnsi="Arial" w:cs="Arial"/>
            <w:sz w:val="18"/>
            <w:szCs w:val="18"/>
          </w:rPr>
          <w:delText>models</w:delText>
        </w:r>
      </w:del>
      <w:ins w:id="109" w:author="Mahjour, Babak" w:date="2023-06-19T17:21:00Z">
        <w:r w:rsidR="00273A37" w:rsidRPr="00D30878">
          <w:rPr>
            <w:rFonts w:ascii="Arial" w:hAnsi="Arial" w:cs="Arial"/>
            <w:sz w:val="18"/>
            <w:szCs w:val="18"/>
            <w:rPrChange w:id="110" w:author="Mahjour, Babak" w:date="2023-06-20T22:15:00Z">
              <w:rPr>
                <w:rFonts w:ascii="Arial" w:hAnsi="Arial" w:cs="Arial"/>
                <w:sz w:val="18"/>
                <w:szCs w:val="18"/>
                <w:highlight w:val="yellow"/>
              </w:rPr>
            </w:rPrChange>
          </w:rPr>
          <w:t>understanding trends</w:t>
        </w:r>
      </w:ins>
      <w:r w:rsidR="00AB256C" w:rsidRPr="00D30878">
        <w:rPr>
          <w:rFonts w:ascii="Arial" w:hAnsi="Arial" w:cs="Arial"/>
          <w:sz w:val="18"/>
          <w:szCs w:val="18"/>
        </w:rPr>
        <w:t xml:space="preserve"> of chemical reactivity</w:t>
      </w:r>
      <w:ins w:id="111" w:author="Mahjour, Babak" w:date="2023-06-19T17:22:00Z">
        <w:r w:rsidR="00273A37" w:rsidRPr="00D30878">
          <w:rPr>
            <w:rFonts w:ascii="Arial" w:hAnsi="Arial" w:cs="Arial"/>
            <w:sz w:val="18"/>
            <w:szCs w:val="18"/>
            <w:rPrChange w:id="112" w:author="Mahjour, Babak" w:date="2023-06-20T22:15:00Z">
              <w:rPr>
                <w:rFonts w:ascii="Arial" w:hAnsi="Arial" w:cs="Arial"/>
                <w:sz w:val="18"/>
                <w:szCs w:val="18"/>
                <w:highlight w:val="yellow"/>
              </w:rPr>
            </w:rPrChange>
          </w:rPr>
          <w:t xml:space="preserve"> from large datasets</w:t>
        </w:r>
      </w:ins>
      <w:r w:rsidRPr="00D30878">
        <w:rPr>
          <w:rFonts w:ascii="Arial" w:hAnsi="Arial" w:cs="Arial"/>
          <w:sz w:val="18"/>
          <w:szCs w:val="18"/>
        </w:rPr>
        <w:t>. Graph representations</w:t>
      </w:r>
      <w:r w:rsidRPr="00D30878">
        <w:rPr>
          <w:rFonts w:ascii="Arial" w:hAnsi="Arial" w:cs="Arial"/>
          <w:sz w:val="18"/>
          <w:szCs w:val="18"/>
        </w:rPr>
        <w:fldChar w:fldCharType="begin"/>
      </w:r>
      <w:r w:rsidR="00BA5EC8" w:rsidRPr="00D30878">
        <w:rPr>
          <w:rFonts w:ascii="Arial" w:hAnsi="Arial" w:cs="Arial"/>
          <w:sz w:val="18"/>
          <w:szCs w:val="18"/>
          <w:rPrChange w:id="113" w:author="Mahjour, Babak" w:date="2023-06-20T22:15:00Z">
            <w:rPr>
              <w:rFonts w:ascii="Arial" w:hAnsi="Arial" w:cs="Arial"/>
              <w:sz w:val="18"/>
              <w:szCs w:val="18"/>
              <w:highlight w:val="yellow"/>
            </w:rPr>
          </w:rPrChange>
        </w:rPr>
        <w:instrText xml:space="preserve"> ADDIN EN.CITE &lt;EndNote&gt;&lt;Cite&gt;&lt;Author&gt;Zhang&lt;/Author&gt;&lt;Year&gt;2022&lt;/Year&gt;&lt;RecNum&gt;17&lt;/RecNum&gt;&lt;IDText&gt;Exploring the Combinatorial Explosion of Amine–Acid Reaction Space via Graph Editing&lt;/IDText&gt;&lt;DisplayText&gt;&lt;style face="superscript"&gt;17&lt;/style&gt;&lt;/DisplayText&gt;&lt;record&gt;&lt;rec-number&gt;17&lt;/rec-number&gt;&lt;foreign-keys&gt;&lt;key app="EN" db-id="2zdvwzrs8wprsxepf9bpt9vnv9v5vapv55v9" timestamp="1687207979"&gt;17&lt;/key&gt;&lt;/foreign-keys&gt;&lt;ref-type name="Journal Article"&gt;17&lt;/ref-type&gt;&lt;contributors&gt;&lt;authors&gt;&lt;author&gt;Zhang, Rui&lt;/author&gt;&lt;author&gt;Mahjour, Babak&lt;/author&gt;&lt;author&gt;Cernak, Tim&lt;/author&gt;&lt;/authors&gt;&lt;/contributors&gt;&lt;titles&gt;&lt;title&gt;Exploring the Combinatorial Explosion of Amine–Acid Reaction Space via Graph Editing&lt;/title&gt;&lt;/titles&gt;&lt;dates&gt;&lt;year&gt;2022&lt;/year&gt;&lt;/dates&gt;&lt;urls&gt;&lt;/urls&gt;&lt;/record&gt;&lt;/Cite&gt;&lt;/EndNote&gt;</w:instrText>
      </w:r>
      <w:r w:rsidRPr="00D30878">
        <w:rPr>
          <w:rFonts w:ascii="Arial" w:hAnsi="Arial" w:cs="Arial"/>
          <w:sz w:val="18"/>
          <w:szCs w:val="18"/>
        </w:rPr>
        <w:fldChar w:fldCharType="separate"/>
      </w:r>
      <w:r w:rsidR="00BA5EC8" w:rsidRPr="00D30878">
        <w:rPr>
          <w:rFonts w:ascii="Arial" w:hAnsi="Arial" w:cs="Arial"/>
          <w:noProof/>
          <w:sz w:val="18"/>
          <w:szCs w:val="18"/>
          <w:vertAlign w:val="superscript"/>
          <w:rPrChange w:id="114" w:author="Mahjour, Babak" w:date="2023-06-20T22:15:00Z">
            <w:rPr>
              <w:rFonts w:ascii="Arial" w:hAnsi="Arial" w:cs="Arial"/>
              <w:noProof/>
              <w:sz w:val="18"/>
              <w:szCs w:val="18"/>
              <w:highlight w:val="yellow"/>
              <w:vertAlign w:val="superscript"/>
            </w:rPr>
          </w:rPrChange>
        </w:rPr>
        <w:t>17</w:t>
      </w:r>
      <w:r w:rsidRPr="00D30878">
        <w:rPr>
          <w:rFonts w:ascii="Arial" w:hAnsi="Arial" w:cs="Arial"/>
          <w:sz w:val="18"/>
          <w:szCs w:val="18"/>
        </w:rPr>
        <w:fldChar w:fldCharType="end"/>
      </w:r>
      <w:r w:rsidRPr="00D30878">
        <w:rPr>
          <w:rFonts w:ascii="Arial" w:hAnsi="Arial" w:cs="Arial"/>
          <w:sz w:val="18"/>
          <w:szCs w:val="18"/>
        </w:rPr>
        <w:t xml:space="preserve"> and molecular fingerprints have been used for the prediction of chemical properties, similarity searching, and </w:t>
      </w:r>
      <w:r w:rsidR="00AB256C" w:rsidRPr="00D30878">
        <w:rPr>
          <w:rFonts w:ascii="Arial" w:hAnsi="Arial" w:cs="Arial"/>
          <w:sz w:val="18"/>
          <w:szCs w:val="18"/>
        </w:rPr>
        <w:t xml:space="preserve">structure </w:t>
      </w:r>
      <w:r w:rsidRPr="00D30878">
        <w:rPr>
          <w:rFonts w:ascii="Arial" w:hAnsi="Arial" w:cs="Arial"/>
          <w:sz w:val="18"/>
          <w:szCs w:val="18"/>
        </w:rPr>
        <w:t>optimization. In a reaction context, embedding</w:t>
      </w:r>
      <w:r w:rsidR="00AB256C" w:rsidRPr="00D30878">
        <w:rPr>
          <w:rFonts w:ascii="Arial" w:hAnsi="Arial" w:cs="Arial"/>
          <w:sz w:val="18"/>
          <w:szCs w:val="18"/>
        </w:rPr>
        <w:t>s</w:t>
      </w:r>
      <w:r w:rsidRPr="00D30878">
        <w:rPr>
          <w:rFonts w:ascii="Arial" w:hAnsi="Arial" w:cs="Arial"/>
          <w:sz w:val="18"/>
          <w:szCs w:val="18"/>
        </w:rPr>
        <w:t xml:space="preserve"> of </w:t>
      </w:r>
      <w:r w:rsidR="00AB256C" w:rsidRPr="00D30878">
        <w:rPr>
          <w:rFonts w:ascii="Arial" w:hAnsi="Arial" w:cs="Arial"/>
          <w:sz w:val="18"/>
          <w:szCs w:val="18"/>
        </w:rPr>
        <w:t>the molecules from chemoinformatic, chemometric and quantum descriptors</w:t>
      </w:r>
      <w:r w:rsidRPr="00D30878">
        <w:rPr>
          <w:rFonts w:ascii="Arial" w:hAnsi="Arial" w:cs="Arial"/>
          <w:sz w:val="18"/>
          <w:szCs w:val="18"/>
        </w:rPr>
        <w:t xml:space="preserve"> </w:t>
      </w:r>
      <w:r w:rsidR="00AB256C" w:rsidRPr="00D30878">
        <w:rPr>
          <w:rFonts w:ascii="Arial" w:hAnsi="Arial" w:cs="Arial"/>
          <w:sz w:val="18"/>
          <w:szCs w:val="18"/>
        </w:rPr>
        <w:t xml:space="preserve">in conjunction with </w:t>
      </w:r>
      <w:r w:rsidRPr="00D30878">
        <w:rPr>
          <w:rFonts w:ascii="Arial" w:hAnsi="Arial" w:cs="Arial"/>
          <w:sz w:val="18"/>
          <w:szCs w:val="18"/>
        </w:rPr>
        <w:t>reaction outcomes are used to train models to predict reactivity and elucidate mechanisms.</w:t>
      </w:r>
      <w:r w:rsidR="00273A37" w:rsidRPr="00D30878">
        <w:rPr>
          <w:rFonts w:ascii="Arial" w:hAnsi="Arial" w:cs="Arial"/>
          <w:sz w:val="18"/>
          <w:szCs w:val="18"/>
          <w:rPrChange w:id="115" w:author="Mahjour, Babak" w:date="2023-06-20T22:15:00Z">
            <w:rPr>
              <w:rFonts w:ascii="Arial" w:hAnsi="Arial" w:cs="Arial"/>
              <w:sz w:val="18"/>
              <w:szCs w:val="18"/>
              <w:highlight w:val="yellow"/>
            </w:rPr>
          </w:rPrChange>
        </w:rPr>
        <w:fldChar w:fldCharType="begin">
          <w:fldData xml:space="preserve">PEVuZE5vdGU+PENpdGU+PEF1dGhvcj5TaGltPC9BdXRob3I+PFllYXI+MjAyMjwvWWVhcj48UmVj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</w:fldData>
        </w:fldChar>
      </w:r>
      <w:r w:rsidR="00273A37" w:rsidRPr="00D30878">
        <w:rPr>
          <w:rFonts w:ascii="Arial" w:hAnsi="Arial" w:cs="Arial"/>
          <w:sz w:val="18"/>
          <w:szCs w:val="18"/>
          <w:rPrChange w:id="116" w:author="Mahjour, Babak" w:date="2023-06-20T22:15:00Z">
            <w:rPr>
              <w:rFonts w:ascii="Arial" w:hAnsi="Arial" w:cs="Arial"/>
              <w:sz w:val="18"/>
              <w:szCs w:val="18"/>
              <w:highlight w:val="yellow"/>
            </w:rPr>
          </w:rPrChange>
        </w:rPr>
        <w:instrText xml:space="preserve"> ADDIN EN.CITE </w:instrText>
      </w:r>
      <w:r w:rsidR="00273A37" w:rsidRPr="00D30878">
        <w:rPr>
          <w:rFonts w:ascii="Arial" w:hAnsi="Arial" w:cs="Arial"/>
          <w:sz w:val="18"/>
          <w:szCs w:val="18"/>
          <w:rPrChange w:id="117" w:author="Mahjour, Babak" w:date="2023-06-20T22:15:00Z">
            <w:rPr>
              <w:rFonts w:ascii="Arial" w:hAnsi="Arial" w:cs="Arial"/>
              <w:sz w:val="18"/>
              <w:szCs w:val="18"/>
              <w:highlight w:val="yellow"/>
            </w:rPr>
          </w:rPrChange>
        </w:rPr>
        <w:fldChar w:fldCharType="begin">
          <w:fldData xml:space="preserve">PEVuZE5vdGU+PENpdGU+PEF1dGhvcj5TaGltPC9BdXRob3I+PFllYXI+MjAyMjwvWWVhcj48UmVj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</w:fldData>
        </w:fldChar>
      </w:r>
      <w:r w:rsidR="00273A37" w:rsidRPr="00D30878">
        <w:rPr>
          <w:rFonts w:ascii="Arial" w:hAnsi="Arial" w:cs="Arial"/>
          <w:sz w:val="18"/>
          <w:szCs w:val="18"/>
          <w:rPrChange w:id="118" w:author="Mahjour, Babak" w:date="2023-06-20T22:15:00Z">
            <w:rPr>
              <w:rFonts w:ascii="Arial" w:hAnsi="Arial" w:cs="Arial"/>
              <w:sz w:val="18"/>
              <w:szCs w:val="18"/>
              <w:highlight w:val="yellow"/>
            </w:rPr>
          </w:rPrChange>
        </w:rPr>
        <w:instrText xml:space="preserve"> ADDIN EN.CITE.DATA </w:instrText>
      </w:r>
      <w:r w:rsidR="00273A37" w:rsidRPr="00D30878">
        <w:rPr>
          <w:rFonts w:ascii="Arial" w:hAnsi="Arial" w:cs="Arial"/>
          <w:sz w:val="18"/>
          <w:szCs w:val="18"/>
          <w:rPrChange w:id="119" w:author="Mahjour, Babak" w:date="2023-06-20T22:15:00Z">
            <w:rPr>
              <w:rFonts w:ascii="Arial" w:hAnsi="Arial" w:cs="Arial"/>
              <w:sz w:val="18"/>
              <w:szCs w:val="18"/>
              <w:highlight w:val="yellow"/>
            </w:rPr>
          </w:rPrChange>
        </w:rPr>
      </w:r>
      <w:r w:rsidR="00273A37" w:rsidRPr="00D30878">
        <w:rPr>
          <w:rFonts w:ascii="Arial" w:hAnsi="Arial" w:cs="Arial"/>
          <w:sz w:val="18"/>
          <w:szCs w:val="18"/>
          <w:rPrChange w:id="120" w:author="Mahjour, Babak" w:date="2023-06-20T22:15:00Z">
            <w:rPr>
              <w:rFonts w:ascii="Arial" w:hAnsi="Arial" w:cs="Arial"/>
              <w:sz w:val="18"/>
              <w:szCs w:val="18"/>
              <w:highlight w:val="yellow"/>
            </w:rPr>
          </w:rPrChange>
        </w:rPr>
        <w:fldChar w:fldCharType="end"/>
      </w:r>
      <w:r w:rsidR="00273A37" w:rsidRPr="00D30878">
        <w:rPr>
          <w:rFonts w:ascii="Arial" w:hAnsi="Arial" w:cs="Arial"/>
          <w:sz w:val="18"/>
          <w:szCs w:val="18"/>
          <w:rPrChange w:id="121" w:author="Mahjour, Babak" w:date="2023-06-20T22:15:00Z">
            <w:rPr>
              <w:rFonts w:ascii="Arial" w:hAnsi="Arial" w:cs="Arial"/>
              <w:sz w:val="18"/>
              <w:szCs w:val="18"/>
              <w:highlight w:val="yellow"/>
            </w:rPr>
          </w:rPrChange>
        </w:rPr>
        <w:fldChar w:fldCharType="separate"/>
      </w:r>
      <w:r w:rsidR="00273A37" w:rsidRPr="00D30878">
        <w:rPr>
          <w:rFonts w:ascii="Arial" w:hAnsi="Arial" w:cs="Arial"/>
          <w:noProof/>
          <w:sz w:val="18"/>
          <w:szCs w:val="18"/>
          <w:vertAlign w:val="superscript"/>
          <w:rPrChange w:id="122" w:author="Mahjour, Babak" w:date="2023-06-20T22:15:00Z">
            <w:rPr>
              <w:rFonts w:ascii="Arial" w:hAnsi="Arial" w:cs="Arial"/>
              <w:noProof/>
              <w:sz w:val="18"/>
              <w:szCs w:val="18"/>
              <w:highlight w:val="yellow"/>
              <w:vertAlign w:val="superscript"/>
            </w:rPr>
          </w:rPrChange>
        </w:rPr>
        <w:t>18, 19</w:t>
      </w:r>
      <w:r w:rsidR="00273A37" w:rsidRPr="00D30878">
        <w:rPr>
          <w:rFonts w:ascii="Arial" w:hAnsi="Arial" w:cs="Arial"/>
          <w:sz w:val="18"/>
          <w:szCs w:val="18"/>
          <w:rPrChange w:id="123" w:author="Mahjour, Babak" w:date="2023-06-20T22:15:00Z">
            <w:rPr>
              <w:rFonts w:ascii="Arial" w:hAnsi="Arial" w:cs="Arial"/>
              <w:sz w:val="18"/>
              <w:szCs w:val="18"/>
              <w:highlight w:val="yellow"/>
            </w:rPr>
          </w:rPrChange>
        </w:rPr>
        <w:fldChar w:fldCharType="end"/>
      </w:r>
      <w:r w:rsidRPr="00D30878">
        <w:rPr>
          <w:rFonts w:ascii="Arial" w:hAnsi="Arial" w:cs="Arial"/>
          <w:sz w:val="18"/>
          <w:szCs w:val="18"/>
        </w:rPr>
        <w:t xml:space="preserve"> </w:t>
      </w:r>
      <w:r w:rsidR="00AB256C" w:rsidRPr="00D30878">
        <w:rPr>
          <w:rFonts w:ascii="Arial" w:hAnsi="Arial" w:cs="Arial"/>
          <w:sz w:val="18"/>
          <w:szCs w:val="18"/>
        </w:rPr>
        <w:t>In particular</w:t>
      </w:r>
      <w:r w:rsidRPr="00D30878">
        <w:rPr>
          <w:rFonts w:ascii="Arial" w:hAnsi="Arial" w:cs="Arial"/>
          <w:sz w:val="18"/>
          <w:szCs w:val="18"/>
        </w:rPr>
        <w:t>, fingerprinting</w:t>
      </w:r>
      <w:r w:rsidR="00AB256C" w:rsidRPr="00D30878">
        <w:rPr>
          <w:rFonts w:ascii="Arial" w:hAnsi="Arial" w:cs="Arial"/>
          <w:sz w:val="18"/>
          <w:szCs w:val="18"/>
        </w:rPr>
        <w:t xml:space="preserve"> methods</w:t>
      </w:r>
      <w:r w:rsidRPr="00D30878">
        <w:rPr>
          <w:rFonts w:ascii="Arial" w:hAnsi="Arial" w:cs="Arial"/>
          <w:sz w:val="18"/>
          <w:szCs w:val="18"/>
        </w:rPr>
        <w:t>, such as the Morgan instantiation</w:t>
      </w:r>
      <w:r w:rsidRPr="00D30878">
        <w:rPr>
          <w:rFonts w:ascii="Arial" w:hAnsi="Arial" w:cs="Arial"/>
          <w:sz w:val="18"/>
          <w:szCs w:val="18"/>
        </w:rPr>
        <w:fldChar w:fldCharType="begin"/>
      </w:r>
      <w:r w:rsidR="00273A37" w:rsidRPr="00D30878">
        <w:rPr>
          <w:rFonts w:ascii="Arial" w:hAnsi="Arial" w:cs="Arial"/>
          <w:sz w:val="18"/>
          <w:szCs w:val="18"/>
          <w:rPrChange w:id="124" w:author="Mahjour, Babak" w:date="2023-06-20T22:15:00Z">
            <w:rPr>
              <w:rFonts w:ascii="Arial" w:hAnsi="Arial" w:cs="Arial"/>
              <w:sz w:val="18"/>
              <w:szCs w:val="18"/>
              <w:highlight w:val="yellow"/>
            </w:rPr>
          </w:rPrChange>
        </w:rPr>
        <w:instrText xml:space="preserve"> ADDIN EN.CITE &lt;EndNote&gt;&lt;Cite&gt;&lt;Author&gt;Morgan&lt;/Author&gt;&lt;Year&gt;1965&lt;/Year&gt;&lt;RecNum&gt;18&lt;/RecNum&gt;&lt;IDText&gt;The Generation of a Unique Machine Description for Chemical Structures-A Technique Developed at Chemical Abstracts Service&lt;/IDText&gt;&lt;DisplayText&gt;&lt;style face="superscript"&gt;20&lt;/style&gt;&lt;/DisplayText&gt;&lt;record&gt;&lt;rec-number&gt;18&lt;/rec-number&gt;&lt;foreign-keys&gt;&lt;key app="EN" db-id="2zdvwzrs8wprsxepf9bpt9vnv9v5vapv55v9" timestamp="1687207979"&gt;18&lt;/key&gt;&lt;/foreign-keys&gt;&lt;ref-type name="Journal Article"&gt;17&lt;/ref-type&gt;&lt;contributors&gt;&lt;authors&gt;&lt;author&gt;Morgan, H. L.&lt;/author&gt;&lt;/authors&gt;&lt;/contributors&gt;&lt;titles&gt;&lt;title&gt;The Generation of a Unique Machine Description for Chemical Structures-A Technique Developed at Chemical Abstracts Service&lt;/title&gt;&lt;secondary-title&gt;Journal of Chemical Documentation&lt;/secondary-title&gt;&lt;/titles&gt;&lt;periodical&gt;&lt;full-title&gt;Journal of Chemical Documentation&lt;/full-title&gt;&lt;/periodical&gt;&lt;pages&gt;107-113&lt;/pages&gt;&lt;volume&gt;5&lt;/volume&gt;&lt;number&gt;2&lt;/number&gt;&lt;dates&gt;&lt;year&gt;1965&lt;/year&gt;&lt;pub-dates&gt;&lt;date&gt;1965&lt;/date&gt;&lt;/pub-dates&gt;&lt;/dates&gt;&lt;label&gt;TCLZ&lt;/label&gt;&lt;urls&gt;&lt;related-urls&gt;&lt;url&gt;http://dx.doi.org/10.1021/c160017a018&lt;/url&gt;&lt;/related-urls&gt;&lt;/urls&gt;&lt;electronic-resource-num&gt;10.1021/c160017a018&lt;/electronic-resource-num&gt;&lt;/record&gt;&lt;/Cite&gt;&lt;/EndNote&gt;</w:instrText>
      </w:r>
      <w:r w:rsidRPr="00D30878">
        <w:rPr>
          <w:rFonts w:ascii="Arial" w:hAnsi="Arial" w:cs="Arial"/>
          <w:sz w:val="18"/>
          <w:szCs w:val="18"/>
        </w:rPr>
        <w:fldChar w:fldCharType="separate"/>
      </w:r>
      <w:r w:rsidR="00273A37" w:rsidRPr="00D30878">
        <w:rPr>
          <w:rFonts w:ascii="Arial" w:hAnsi="Arial" w:cs="Arial"/>
          <w:noProof/>
          <w:sz w:val="18"/>
          <w:szCs w:val="18"/>
          <w:vertAlign w:val="superscript"/>
          <w:rPrChange w:id="125" w:author="Mahjour, Babak" w:date="2023-06-20T22:15:00Z">
            <w:rPr>
              <w:rFonts w:ascii="Arial" w:hAnsi="Arial" w:cs="Arial"/>
              <w:noProof/>
              <w:sz w:val="18"/>
              <w:szCs w:val="18"/>
              <w:highlight w:val="yellow"/>
              <w:vertAlign w:val="superscript"/>
            </w:rPr>
          </w:rPrChange>
        </w:rPr>
        <w:t>20</w:t>
      </w:r>
      <w:r w:rsidRPr="00D30878">
        <w:rPr>
          <w:rFonts w:ascii="Arial" w:hAnsi="Arial" w:cs="Arial"/>
          <w:sz w:val="18"/>
          <w:szCs w:val="18"/>
        </w:rPr>
        <w:fldChar w:fldCharType="end"/>
      </w:r>
      <w:r w:rsidRPr="00D30878">
        <w:rPr>
          <w:rFonts w:ascii="Arial" w:hAnsi="Arial" w:cs="Arial"/>
          <w:sz w:val="18"/>
          <w:szCs w:val="18"/>
        </w:rPr>
        <w:t xml:space="preserve"> of extended connectivity fingerprints (ECFP),</w:t>
      </w:r>
      <w:r w:rsidRPr="00D30878">
        <w:rPr>
          <w:rFonts w:ascii="Arial" w:hAnsi="Arial" w:cs="Arial"/>
          <w:sz w:val="18"/>
          <w:szCs w:val="18"/>
        </w:rPr>
        <w:fldChar w:fldCharType="begin"/>
      </w:r>
      <w:r w:rsidR="00273A37" w:rsidRPr="00D30878">
        <w:rPr>
          <w:rFonts w:ascii="Arial" w:hAnsi="Arial" w:cs="Arial"/>
          <w:sz w:val="18"/>
          <w:szCs w:val="18"/>
          <w:rPrChange w:id="126" w:author="Mahjour, Babak" w:date="2023-06-20T22:15:00Z">
            <w:rPr>
              <w:rFonts w:ascii="Arial" w:hAnsi="Arial" w:cs="Arial"/>
              <w:sz w:val="18"/>
              <w:szCs w:val="18"/>
              <w:highlight w:val="yellow"/>
            </w:rPr>
          </w:rPrChange>
        </w:rPr>
        <w:instrText xml:space="preserve"> ADDIN EN.CITE &lt;EndNote&gt;&lt;Cite&gt;&lt;Author&gt;Rogers&lt;/Author&gt;&lt;Year&gt;2010&lt;/Year&gt;&lt;RecNum&gt;19&lt;/RecNum&gt;&lt;IDText&gt;Extended-Connectivity Fingerprints&lt;/IDText&gt;&lt;DisplayText&gt;&lt;style face="superscript"&gt;21&lt;/style&gt;&lt;/DisplayText&gt;&lt;record&gt;&lt;rec-number&gt;19&lt;/rec-number&gt;&lt;foreign-keys&gt;&lt;key app="EN" db-id="2zdvwzrs8wprsxepf9bpt9vnv9v5vapv55v9" timestamp="1687207979"&gt;19&lt;/key&gt;&lt;/foreign-keys&gt;&lt;ref-type name="Journal Article"&gt;17&lt;/ref-type&gt;&lt;contributors&gt;&lt;authors&gt;&lt;author&gt;Rogers, David&lt;/author&gt;&lt;author&gt;Hahn, Mathew&lt;/author&gt;&lt;/authors&gt;&lt;/contributors&gt;&lt;titles&gt;&lt;title&gt;Extended-Connectivity Fingerprints&lt;/title&gt;&lt;secondary-title&gt;Journal of Chemical Information and Modeling&lt;/secondary-title&gt;&lt;/titles&gt;&lt;periodical&gt;&lt;full-title&gt;Journal of Chemical Information and Modeling&lt;/full-title&gt;&lt;/periodical&gt;&lt;pages&gt;742-754&lt;/pages&gt;&lt;volume&gt;50&lt;/volume&gt;&lt;number&gt;5&lt;/number&gt;&lt;dates&gt;&lt;year&gt;2010&lt;/year&gt;&lt;pub-dates&gt;&lt;date&gt;2010&lt;/date&gt;&lt;/pub-dates&gt;&lt;/dates&gt;&lt;label&gt;HOPq&lt;/label&gt;&lt;urls&gt;&lt;related-urls&gt;&lt;url&gt;http://dx.doi.org/10.1021/ci100050t&lt;/url&gt;&lt;/related-urls&gt;&lt;/urls&gt;&lt;electronic-resource-num&gt;10.1021/ci100050t&lt;/electronic-resource-num&gt;&lt;/record&gt;&lt;/Cite&gt;&lt;/EndNote&gt;</w:instrText>
      </w:r>
      <w:r w:rsidRPr="00D30878">
        <w:rPr>
          <w:rFonts w:ascii="Arial" w:hAnsi="Arial" w:cs="Arial"/>
          <w:sz w:val="18"/>
          <w:szCs w:val="18"/>
        </w:rPr>
        <w:fldChar w:fldCharType="separate"/>
      </w:r>
      <w:r w:rsidR="00273A37" w:rsidRPr="00D30878">
        <w:rPr>
          <w:rFonts w:ascii="Arial" w:hAnsi="Arial" w:cs="Arial"/>
          <w:noProof/>
          <w:sz w:val="18"/>
          <w:szCs w:val="18"/>
          <w:vertAlign w:val="superscript"/>
          <w:rPrChange w:id="127" w:author="Mahjour, Babak" w:date="2023-06-20T22:15:00Z">
            <w:rPr>
              <w:rFonts w:ascii="Arial" w:hAnsi="Arial" w:cs="Arial"/>
              <w:noProof/>
              <w:sz w:val="18"/>
              <w:szCs w:val="18"/>
              <w:highlight w:val="yellow"/>
              <w:vertAlign w:val="superscript"/>
            </w:rPr>
          </w:rPrChange>
        </w:rPr>
        <w:t>21</w:t>
      </w:r>
      <w:r w:rsidRPr="00D30878">
        <w:rPr>
          <w:rFonts w:ascii="Arial" w:hAnsi="Arial" w:cs="Arial"/>
          <w:sz w:val="18"/>
          <w:szCs w:val="18"/>
        </w:rPr>
        <w:fldChar w:fldCharType="end"/>
      </w:r>
      <w:r w:rsidRPr="00D30878">
        <w:rPr>
          <w:rFonts w:ascii="Arial" w:hAnsi="Arial" w:cs="Arial"/>
          <w:sz w:val="18"/>
          <w:szCs w:val="18"/>
        </w:rPr>
        <w:t xml:space="preserve"> provide a </w:t>
      </w:r>
      <w:r w:rsidR="00AB256C" w:rsidRPr="00D30878">
        <w:rPr>
          <w:rFonts w:ascii="Arial" w:hAnsi="Arial" w:cs="Arial"/>
          <w:sz w:val="18"/>
          <w:szCs w:val="18"/>
        </w:rPr>
        <w:t xml:space="preserve">fast </w:t>
      </w:r>
      <w:r w:rsidRPr="00D30878">
        <w:rPr>
          <w:rFonts w:ascii="Arial" w:hAnsi="Arial" w:cs="Arial"/>
          <w:sz w:val="18"/>
          <w:szCs w:val="18"/>
        </w:rPr>
        <w:t xml:space="preserve">and </w:t>
      </w:r>
      <w:r w:rsidR="00321FCF" w:rsidRPr="00D30878">
        <w:rPr>
          <w:rFonts w:ascii="Arial" w:hAnsi="Arial" w:cs="Arial"/>
          <w:sz w:val="18"/>
          <w:szCs w:val="18"/>
        </w:rPr>
        <w:t xml:space="preserve">computationally non-intensive </w:t>
      </w:r>
      <w:r w:rsidRPr="00D30878">
        <w:rPr>
          <w:rFonts w:ascii="Arial" w:hAnsi="Arial" w:cs="Arial"/>
          <w:sz w:val="18"/>
          <w:szCs w:val="18"/>
        </w:rPr>
        <w:t>method to analyzing chemical data and the influx of reported reaction data in a standardized format</w:t>
      </w:r>
      <w:r w:rsidR="003F320A" w:rsidRPr="00D30878">
        <w:rPr>
          <w:rFonts w:ascii="Arial" w:hAnsi="Arial" w:cs="Arial"/>
          <w:sz w:val="18"/>
          <w:szCs w:val="18"/>
        </w:rPr>
        <w:t xml:space="preserve">. </w:t>
      </w:r>
      <w:r w:rsidR="00827A3D" w:rsidRPr="00D30878">
        <w:rPr>
          <w:rFonts w:ascii="Arial" w:hAnsi="Arial" w:cs="Arial"/>
          <w:sz w:val="18"/>
          <w:szCs w:val="18"/>
        </w:rPr>
        <w:t>In recent literature, fingerprinting methods for reactions have included the concatenation of reagent fingerprints,</w:t>
      </w:r>
      <w:r w:rsidR="00827A3D" w:rsidRPr="00D30878">
        <w:rPr>
          <w:rFonts w:ascii="ArialMT" w:hAnsi="ArialMT"/>
          <w:sz w:val="18"/>
          <w:szCs w:val="18"/>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273A37" w:rsidRPr="00D30878">
        <w:rPr>
          <w:rFonts w:ascii="ArialMT" w:hAnsi="ArialMT"/>
          <w:sz w:val="18"/>
          <w:szCs w:val="18"/>
          <w:rPrChange w:id="128" w:author="Mahjour, Babak" w:date="2023-06-20T22:15:00Z">
            <w:rPr>
              <w:rFonts w:ascii="ArialMT" w:hAnsi="ArialMT"/>
              <w:sz w:val="18"/>
              <w:szCs w:val="18"/>
              <w:highlight w:val="yellow"/>
            </w:rPr>
          </w:rPrChange>
        </w:rPr>
        <w:instrText xml:space="preserve"> ADDIN EN.CITE </w:instrText>
      </w:r>
      <w:r w:rsidR="00273A37" w:rsidRPr="00D30878">
        <w:rPr>
          <w:rFonts w:ascii="ArialMT" w:hAnsi="ArialMT"/>
          <w:sz w:val="18"/>
          <w:szCs w:val="18"/>
          <w:rPrChange w:id="129" w:author="Mahjour, Babak" w:date="2023-06-20T22:15:00Z">
            <w:rPr>
              <w:rFonts w:ascii="ArialMT" w:hAnsi="ArialMT"/>
              <w:sz w:val="18"/>
              <w:szCs w:val="18"/>
              <w:highlight w:val="yellow"/>
            </w:rPr>
          </w:rPrChange>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273A37" w:rsidRPr="00D30878">
        <w:rPr>
          <w:rFonts w:ascii="ArialMT" w:hAnsi="ArialMT"/>
          <w:sz w:val="18"/>
          <w:szCs w:val="18"/>
          <w:rPrChange w:id="130" w:author="Mahjour, Babak" w:date="2023-06-20T22:15:00Z">
            <w:rPr>
              <w:rFonts w:ascii="ArialMT" w:hAnsi="ArialMT"/>
              <w:sz w:val="18"/>
              <w:szCs w:val="18"/>
              <w:highlight w:val="yellow"/>
            </w:rPr>
          </w:rPrChange>
        </w:rPr>
        <w:instrText xml:space="preserve"> ADDIN EN.CITE.DATA </w:instrText>
      </w:r>
      <w:r w:rsidR="00273A37" w:rsidRPr="00D30878">
        <w:rPr>
          <w:rFonts w:ascii="ArialMT" w:hAnsi="ArialMT"/>
          <w:sz w:val="18"/>
          <w:szCs w:val="18"/>
          <w:rPrChange w:id="131" w:author="Mahjour, Babak" w:date="2023-06-20T22:15:00Z">
            <w:rPr>
              <w:rFonts w:ascii="ArialMT" w:hAnsi="ArialMT"/>
              <w:sz w:val="18"/>
              <w:szCs w:val="18"/>
              <w:highlight w:val="yellow"/>
            </w:rPr>
          </w:rPrChange>
        </w:rPr>
      </w:r>
      <w:r w:rsidR="00273A37" w:rsidRPr="00D30878">
        <w:rPr>
          <w:rFonts w:ascii="ArialMT" w:hAnsi="ArialMT"/>
          <w:sz w:val="18"/>
          <w:szCs w:val="18"/>
          <w:rPrChange w:id="132" w:author="Mahjour, Babak" w:date="2023-06-20T22:15:00Z">
            <w:rPr>
              <w:rFonts w:ascii="ArialMT" w:hAnsi="ArialMT"/>
              <w:sz w:val="18"/>
              <w:szCs w:val="18"/>
              <w:highlight w:val="yellow"/>
            </w:rPr>
          </w:rPrChange>
        </w:rPr>
        <w:fldChar w:fldCharType="end"/>
      </w:r>
      <w:r w:rsidR="00827A3D" w:rsidRPr="00D30878">
        <w:rPr>
          <w:rFonts w:ascii="ArialMT" w:hAnsi="ArialMT"/>
          <w:sz w:val="18"/>
          <w:szCs w:val="18"/>
        </w:rPr>
        <w:fldChar w:fldCharType="separate"/>
      </w:r>
      <w:r w:rsidR="00273A37" w:rsidRPr="00D30878">
        <w:rPr>
          <w:rFonts w:ascii="ArialMT" w:hAnsi="ArialMT"/>
          <w:noProof/>
          <w:sz w:val="18"/>
          <w:szCs w:val="18"/>
          <w:vertAlign w:val="superscript"/>
          <w:rPrChange w:id="133" w:author="Mahjour, Babak" w:date="2023-06-20T22:15:00Z">
            <w:rPr>
              <w:rFonts w:ascii="ArialMT" w:hAnsi="ArialMT"/>
              <w:noProof/>
              <w:sz w:val="18"/>
              <w:szCs w:val="18"/>
              <w:highlight w:val="yellow"/>
              <w:vertAlign w:val="superscript"/>
            </w:rPr>
          </w:rPrChange>
        </w:rPr>
        <w:t>22, 23</w:t>
      </w:r>
      <w:r w:rsidR="00827A3D" w:rsidRPr="00D30878">
        <w:rPr>
          <w:rFonts w:ascii="ArialMT" w:hAnsi="ArialMT"/>
          <w:sz w:val="18"/>
          <w:szCs w:val="18"/>
        </w:rPr>
        <w:fldChar w:fldCharType="end"/>
      </w:r>
      <w:r w:rsidR="00827A3D" w:rsidRPr="00D30878">
        <w:rPr>
          <w:rFonts w:ascii="Arial" w:hAnsi="Arial" w:cs="Arial"/>
          <w:sz w:val="18"/>
          <w:szCs w:val="18"/>
        </w:rPr>
        <w:t xml:space="preserve"> feature binning fingerprints,</w:t>
      </w:r>
      <w:r w:rsidR="00827A3D" w:rsidRPr="00D30878">
        <w:rPr>
          <w:rFonts w:ascii="ArialMT" w:hAnsi="ArialMT"/>
          <w:sz w:val="18"/>
          <w:szCs w:val="18"/>
        </w:rPr>
        <w:fldChar w:fldCharType="begin"/>
      </w:r>
      <w:r w:rsidR="00273A37" w:rsidRPr="00D30878">
        <w:rPr>
          <w:rFonts w:ascii="ArialMT" w:hAnsi="ArialMT"/>
          <w:sz w:val="18"/>
          <w:szCs w:val="18"/>
          <w:rPrChange w:id="134" w:author="Mahjour, Babak" w:date="2023-06-20T22:15:00Z">
            <w:rPr>
              <w:rFonts w:ascii="ArialMT" w:hAnsi="ArialMT"/>
              <w:sz w:val="18"/>
              <w:szCs w:val="18"/>
              <w:highlight w:val="yellow"/>
            </w:rPr>
          </w:rPrChange>
        </w:rPr>
        <w:instrText xml:space="preserve"> ADDIN EN.CITE &lt;EndNote&gt;&lt;Cite&gt;&lt;Author&gt;ChemAxon&lt;/Author&gt;&lt;Year&gt;2022&lt;/Year&gt;&lt;RecNum&gt;22&lt;/RecNum&gt;&lt;IDText&gt;Reaction fingerprints&lt;/IDText&gt;&lt;DisplayText&gt;&lt;style face="superscript"&gt;24&lt;/style&gt;&lt;/DisplayText&gt;&lt;record&gt;&lt;rec-number&gt;22&lt;/rec-number&gt;&lt;foreign-keys&gt;&lt;key app="EN" db-id="2zdvwzrs8wprsxepf9bpt9vnv9v5vapv55v9" timestamp="1687207979"&gt;22&lt;/key&gt;&lt;/foreign-keys&gt;&lt;ref-type name="Journal Article"&gt;17&lt;/ref-type&gt;&lt;contributors&gt;&lt;authors&gt;&lt;author&gt;ChemAxon&lt;/author&gt;&lt;/authors&gt;&lt;/contributors&gt;&lt;titles&gt;&lt;title&gt;Reaction fingerprints&lt;/title&gt;&lt;secondary-title&gt;https://docs.chemaxon.com/display/docs/reaction-fingerprint-rf.md&lt;/secondary-title&gt;&lt;/titles&gt;&lt;periodical&gt;&lt;full-title&gt;https://docs.chemaxon.com/display/docs/reaction-fingerprint-rf.md&lt;/full-title&gt;&lt;/periodical&gt;&lt;dates&gt;&lt;year&gt;2022&lt;/year&gt;&lt;/dates&gt;&lt;urls&gt;&lt;related-urls&gt;&lt;url&gt;https://docs.chemaxon.com/display/docs/reaction-fingerprint-rf.md&lt;/url&gt;&lt;/related-urls&gt;&lt;/urls&gt;&lt;/record&gt;&lt;/Cite&gt;&lt;/EndNote&gt;</w:instrText>
      </w:r>
      <w:r w:rsidR="00827A3D" w:rsidRPr="00D30878">
        <w:rPr>
          <w:rFonts w:ascii="ArialMT" w:hAnsi="ArialMT"/>
          <w:sz w:val="18"/>
          <w:szCs w:val="18"/>
        </w:rPr>
        <w:fldChar w:fldCharType="separate"/>
      </w:r>
      <w:r w:rsidR="00273A37" w:rsidRPr="00D30878">
        <w:rPr>
          <w:rFonts w:ascii="ArialMT" w:hAnsi="ArialMT"/>
          <w:noProof/>
          <w:sz w:val="18"/>
          <w:szCs w:val="18"/>
          <w:vertAlign w:val="superscript"/>
          <w:rPrChange w:id="135" w:author="Mahjour, Babak" w:date="2023-06-20T22:15:00Z">
            <w:rPr>
              <w:rFonts w:ascii="ArialMT" w:hAnsi="ArialMT"/>
              <w:noProof/>
              <w:sz w:val="18"/>
              <w:szCs w:val="18"/>
              <w:highlight w:val="yellow"/>
              <w:vertAlign w:val="superscript"/>
            </w:rPr>
          </w:rPrChange>
        </w:rPr>
        <w:t>24</w:t>
      </w:r>
      <w:r w:rsidR="00827A3D" w:rsidRPr="00D30878">
        <w:rPr>
          <w:rFonts w:ascii="ArialMT" w:hAnsi="ArialMT"/>
          <w:sz w:val="18"/>
          <w:szCs w:val="18"/>
        </w:rPr>
        <w:fldChar w:fldCharType="end"/>
      </w:r>
      <w:r w:rsidR="00827A3D" w:rsidRPr="00D30878">
        <w:rPr>
          <w:rFonts w:ascii="ArialMT" w:hAnsi="ArialMT"/>
          <w:sz w:val="18"/>
          <w:szCs w:val="18"/>
        </w:rPr>
        <w:t xml:space="preserve"> </w:t>
      </w:r>
      <w:r w:rsidR="00827A3D" w:rsidRPr="00D30878">
        <w:rPr>
          <w:rFonts w:ascii="Arial" w:hAnsi="Arial" w:cs="Arial"/>
          <w:sz w:val="18"/>
          <w:szCs w:val="18"/>
        </w:rPr>
        <w:t xml:space="preserve"> and reaction difference fingerprints</w:t>
      </w:r>
      <w:ins w:id="136" w:author="Mahjour, Babak" w:date="2023-06-19T16:57:00Z">
        <w:r w:rsidR="00235D3B" w:rsidRPr="00D30878">
          <w:rPr>
            <w:rFonts w:ascii="Arial" w:hAnsi="Arial" w:cs="Arial"/>
            <w:sz w:val="18"/>
            <w:szCs w:val="18"/>
            <w:rPrChange w:id="137" w:author="Mahjour, Babak" w:date="2023-06-20T22:15:00Z">
              <w:rPr>
                <w:rFonts w:ascii="Arial" w:hAnsi="Arial" w:cs="Arial"/>
                <w:sz w:val="18"/>
                <w:szCs w:val="18"/>
                <w:highlight w:val="yellow"/>
              </w:rPr>
            </w:rPrChange>
          </w:rPr>
          <w:t>.</w:t>
        </w:r>
      </w:ins>
      <w:r w:rsidR="00235D3B" w:rsidRPr="00D30878">
        <w:rPr>
          <w:rFonts w:ascii="Arial" w:hAnsi="Arial" w:cs="Arial"/>
          <w:sz w:val="18"/>
          <w:szCs w:val="18"/>
          <w:rPrChange w:id="138" w:author="Mahjour, Babak" w:date="2023-06-20T22:15:00Z">
            <w:rPr>
              <w:rFonts w:ascii="Arial" w:hAnsi="Arial" w:cs="Arial"/>
              <w:sz w:val="18"/>
              <w:szCs w:val="18"/>
              <w:highlight w:val="yellow"/>
            </w:rPr>
          </w:rPrChange>
        </w:rPr>
        <w:fldChar w:fldCharType="begin"/>
      </w:r>
      <w:r w:rsidR="00273A37" w:rsidRPr="00D30878">
        <w:rPr>
          <w:rFonts w:ascii="Arial" w:hAnsi="Arial" w:cs="Arial"/>
          <w:sz w:val="18"/>
          <w:szCs w:val="18"/>
          <w:rPrChange w:id="139" w:author="Mahjour, Babak" w:date="2023-06-20T22:15:00Z">
            <w:rPr>
              <w:rFonts w:ascii="Arial" w:hAnsi="Arial" w:cs="Arial"/>
              <w:sz w:val="18"/>
              <w:szCs w:val="18"/>
              <w:highlight w:val="yellow"/>
            </w:rPr>
          </w:rPrChange>
        </w:rPr>
        <w:instrText xml:space="preserve"> ADDIN EN.CITE &lt;EndNote&gt;&lt;Cite&gt;&lt;Author&gt;Schneider&lt;/Author&gt;&lt;Year&gt;2015&lt;/Year&gt;&lt;RecNum&gt;61&lt;/RecNum&gt;&lt;DisplayText&gt;&lt;style face="superscript"&gt;25&lt;/style&gt;&lt;/DisplayText&gt;&lt;record&gt;&lt;rec-number&gt;61&lt;/rec-number&gt;&lt;foreign-keys&gt;&lt;key app="EN" db-id="2zdvwzrs8wprsxepf9bpt9vnv9v5vapv55v9" timestamp="1687208017"&gt;61&lt;/key&gt;&lt;/foreign-keys&gt;&lt;ref-type name="Journal Article"&gt;17&lt;/ref-type&gt;&lt;contributors&gt;&lt;authors&gt;&lt;author&gt;Schneider, N.&lt;/author&gt;&lt;author&gt;Lowe, D. M.&lt;/author&gt;&lt;author&gt;Sayle, R. A.&lt;/author&gt;&lt;author&gt;Landrum, G. A.&lt;/author&gt;&lt;/authors&gt;&lt;/contributors&gt;&lt;auth-address&gt;Novartis Institutes for BioMedical Research , Novartis Campus, 4002 Basel, Switzerland.&lt;/auth-address&gt;&lt;titles&gt;&lt;title&gt;Development of a novel fingerprint for chemical reactions and its application to large-scale reaction classification and similarity&lt;/title&gt;&lt;secondary-title&gt;J Chem Inf Model&lt;/secondary-title&gt;&lt;/titles&gt;&lt;periodical&gt;&lt;full-title&gt;J Chem Inf Model&lt;/full-title&gt;&lt;/periodical&gt;&lt;pages&gt;39-53&lt;/pages&gt;&lt;volume&gt;55&lt;/volume&gt;&lt;number&gt;1&lt;/number&gt;&lt;edition&gt;20150113&lt;/edition&gt;&lt;keywords&gt;&lt;keyword&gt;*Artificial Intelligence&lt;/keyword&gt;&lt;keyword&gt;Cluster Analysis&lt;/keyword&gt;&lt;keyword&gt;*Databases, Chemical&lt;/keyword&gt;&lt;keyword&gt;*Models, Chemical&lt;/keyword&gt;&lt;keyword&gt;Organic Chemistry Phenomena&lt;/keyword&gt;&lt;keyword&gt;Patents as Topic&lt;/keyword&gt;&lt;keyword&gt;Reproducibility of Results&lt;/keyword&gt;&lt;/keywords&gt;&lt;dates&gt;&lt;year&gt;2015&lt;/year&gt;&lt;pub-dates&gt;&lt;date&gt;Jan 26&lt;/date&gt;&lt;/pub-dates&gt;&lt;/dates&gt;&lt;isbn&gt;1549-960X (Electronic)&amp;#xD;1549-9596 (Linking)&lt;/isbn&gt;&lt;accession-num&gt;25541888&lt;/accession-num&gt;&lt;urls&gt;&lt;related-urls&gt;&lt;url&gt;https://www.ncbi.nlm.nih.gov/pubmed/25541888&lt;/url&gt;&lt;/related-urls&gt;&lt;/urls&gt;&lt;electronic-resource-num&gt;10.1021/ci5006614&lt;/electronic-resource-num&gt;&lt;remote-database-name&gt;Medline&lt;/remote-database-name&gt;&lt;remote-database-provider&gt;NLM&lt;/remote-database-provider&gt;&lt;/record&gt;&lt;/Cite&gt;&lt;/EndNote&gt;</w:instrText>
      </w:r>
      <w:r w:rsidR="00235D3B" w:rsidRPr="00D30878">
        <w:rPr>
          <w:rFonts w:ascii="Arial" w:hAnsi="Arial" w:cs="Arial"/>
          <w:sz w:val="18"/>
          <w:szCs w:val="18"/>
          <w:rPrChange w:id="140" w:author="Mahjour, Babak" w:date="2023-06-20T22:15:00Z">
            <w:rPr>
              <w:rFonts w:ascii="Arial" w:hAnsi="Arial" w:cs="Arial"/>
              <w:sz w:val="18"/>
              <w:szCs w:val="18"/>
              <w:highlight w:val="yellow"/>
            </w:rPr>
          </w:rPrChange>
        </w:rPr>
        <w:fldChar w:fldCharType="separate"/>
      </w:r>
      <w:r w:rsidR="00273A37" w:rsidRPr="00D30878">
        <w:rPr>
          <w:rFonts w:ascii="Arial" w:hAnsi="Arial" w:cs="Arial"/>
          <w:noProof/>
          <w:sz w:val="18"/>
          <w:szCs w:val="18"/>
          <w:vertAlign w:val="superscript"/>
          <w:rPrChange w:id="141" w:author="Mahjour, Babak" w:date="2023-06-20T22:15:00Z">
            <w:rPr>
              <w:rFonts w:ascii="Arial" w:hAnsi="Arial" w:cs="Arial"/>
              <w:noProof/>
              <w:sz w:val="18"/>
              <w:szCs w:val="18"/>
              <w:highlight w:val="yellow"/>
              <w:vertAlign w:val="superscript"/>
            </w:rPr>
          </w:rPrChange>
        </w:rPr>
        <w:t>25</w:t>
      </w:r>
      <w:r w:rsidR="00235D3B" w:rsidRPr="00D30878">
        <w:rPr>
          <w:rFonts w:ascii="Arial" w:hAnsi="Arial" w:cs="Arial"/>
          <w:sz w:val="18"/>
          <w:szCs w:val="18"/>
          <w:rPrChange w:id="142" w:author="Mahjour, Babak" w:date="2023-06-20T22:15:00Z">
            <w:rPr>
              <w:rFonts w:ascii="Arial" w:hAnsi="Arial" w:cs="Arial"/>
              <w:sz w:val="18"/>
              <w:szCs w:val="18"/>
              <w:highlight w:val="yellow"/>
            </w:rPr>
          </w:rPrChange>
        </w:rPr>
        <w:fldChar w:fldCharType="end"/>
      </w:r>
      <w:del w:id="143" w:author="Mahjour, Babak" w:date="2023-06-19T16:57:00Z">
        <w:r w:rsidR="00827A3D" w:rsidRPr="00D30878" w:rsidDel="00235D3B">
          <w:rPr>
            <w:rFonts w:ascii="ArialMT" w:hAnsi="ArialMT"/>
            <w:sz w:val="18"/>
            <w:szCs w:val="18"/>
          </w:rPr>
          <w:delText xml:space="preserve"> </w:delText>
        </w:r>
        <w:r w:rsidR="00827A3D" w:rsidRPr="00D30878" w:rsidDel="00235D3B">
          <w:rPr>
            <w:rFonts w:ascii="ArialMT" w:hAnsi="ArialMT" w:hint="eastAsia"/>
            <w:sz w:val="18"/>
            <w:szCs w:val="18"/>
          </w:rPr>
          <w:delText>–</w:delText>
        </w:r>
        <w:r w:rsidR="00827A3D" w:rsidRPr="00D30878" w:rsidDel="00235D3B">
          <w:rPr>
            <w:rFonts w:ascii="ArialMT" w:hAnsi="ArialMT"/>
            <w:sz w:val="18"/>
            <w:szCs w:val="18"/>
          </w:rPr>
          <w:delText xml:space="preserve"> all of which have been used successfully in reaction prediction tasks.</w:delText>
        </w:r>
      </w:del>
    </w:p>
    <w:p w14:paraId="1DE9FE59" w14:textId="1EA814F1" w:rsidR="00C44E63" w:rsidRPr="00D30878" w:rsidDel="00BA5EC8" w:rsidRDefault="003F320A" w:rsidP="008F7635">
      <w:pPr>
        <w:ind w:firstLine="720"/>
        <w:jc w:val="both"/>
        <w:rPr>
          <w:del w:id="144" w:author="Mahjour, Babak" w:date="2023-06-19T17:11:00Z"/>
          <w:rFonts w:ascii="Arial" w:hAnsi="Arial" w:cs="Arial"/>
          <w:sz w:val="18"/>
          <w:szCs w:val="18"/>
        </w:rPr>
      </w:pPr>
      <w:moveFromRangeStart w:id="145" w:author="Mahjour, Babak" w:date="2023-06-19T17:13:00Z" w:name="move138087080"/>
      <w:moveFrom w:id="146" w:author="Mahjour, Babak" w:date="2023-06-19T17:13:00Z">
        <w:r w:rsidRPr="00D30878" w:rsidDel="00BA5EC8">
          <w:rPr>
            <w:rFonts w:ascii="Arial" w:hAnsi="Arial" w:cs="Arial"/>
            <w:sz w:val="18"/>
            <w:szCs w:val="18"/>
          </w:rPr>
          <w:t>As reaction data</w:t>
        </w:r>
        <w:r w:rsidRPr="00D30878" w:rsidDel="00BA5EC8">
          <w:rPr>
            <w:rFonts w:ascii="Arial" w:hAnsi="Arial" w:cs="Arial"/>
            <w:sz w:val="18"/>
            <w:szCs w:val="18"/>
          </w:rPr>
          <w:fldChar w:fldCharType="begin"/>
        </w:r>
        <w:r w:rsidR="00235D3B" w:rsidRPr="00D30878" w:rsidDel="00BA5EC8">
          <w:rPr>
            <w:rFonts w:ascii="Arial" w:hAnsi="Arial" w:cs="Arial"/>
            <w:sz w:val="18"/>
            <w:szCs w:val="18"/>
            <w:rPrChange w:id="147" w:author="Mahjour, Babak" w:date="2023-06-20T22:15:00Z">
              <w:rPr>
                <w:rFonts w:ascii="Arial" w:hAnsi="Arial" w:cs="Arial"/>
                <w:sz w:val="18"/>
                <w:szCs w:val="18"/>
                <w:highlight w:val="yellow"/>
              </w:rPr>
            </w:rPrChange>
          </w:rPr>
          <w:instrText xml:space="preserve"> ADDIN EN.CITE &lt;EndNote&gt;&lt;Cite&gt;&lt;Author&gt;Mahjour&lt;/Author&gt;&lt;Year&gt;2022&lt;/Year&gt;&lt;RecNum&gt;8&lt;/RecNum&gt;&lt;IDText&gt;Rapid Planning and Analysis of High-Throughput Experiment Arrays for Reaction Discovery&lt;/IDText&gt;&lt;DisplayText&gt;&lt;style face="superscript"&gt;8&lt;/style&gt;&lt;/DisplayText&gt;&lt;record&gt;&lt;rec-number&gt;8&lt;/rec-number&gt;&lt;foreign-keys&gt;&lt;key app="EN" db-id="2zdvwzrs8wprsxepf9bpt9vnv9v5vapv55v9" timestamp="1687207979"&gt;8&lt;/key&gt;&lt;/foreign-keys&gt;&lt;ref-type name="Journal Article"&gt;17&lt;/ref-type&gt;&lt;contributors&gt;&lt;authors&gt;&lt;author&gt;Mahjour, Babak&lt;/author&gt;&lt;author&gt;Zhang, Rui&lt;/author&gt;&lt;author&gt;Shen, Yuning&lt;/author&gt;&lt;author&gt;McGrath, Andrew&lt;/author&gt;&lt;author&gt;Zhao, Ruheng&lt;/author&gt;&lt;author&gt;Mohamed, Osama G.&lt;/author&gt;&lt;author&gt;Lin, Yingfu&lt;/author&gt;&lt;author&gt;Zhang, Zirong&lt;/author&gt;&lt;author&gt;Douthwaite, James L.&lt;/author&gt;&lt;author&gt;Tripathi, Ashootosh&lt;/author&gt;&lt;author&gt;Cernak, Tim&lt;/author&gt;&lt;/authors&gt;&lt;/contributors&gt;&lt;titles&gt;&lt;title&gt;Rapid Planning and Analysis of High-Throughput Experiment Arrays for Reaction Discovery&lt;/title&gt;&lt;/titles&gt;&lt;dates&gt;&lt;year&gt;2022&lt;/year&gt;&lt;/dates&gt;&lt;urls&gt;&lt;/urls&gt;&lt;/record&gt;&lt;/Cite&gt;&lt;/EndNote&gt;</w:instrText>
        </w:r>
        <w:r w:rsidRPr="00D30878" w:rsidDel="00BA5EC8">
          <w:rPr>
            <w:rFonts w:ascii="Arial" w:hAnsi="Arial" w:cs="Arial"/>
            <w:sz w:val="18"/>
            <w:szCs w:val="18"/>
          </w:rPr>
          <w:fldChar w:fldCharType="separate"/>
        </w:r>
        <w:r w:rsidR="00235D3B" w:rsidRPr="00D30878" w:rsidDel="00BA5EC8">
          <w:rPr>
            <w:rFonts w:ascii="Arial" w:hAnsi="Arial" w:cs="Arial"/>
            <w:noProof/>
            <w:sz w:val="18"/>
            <w:szCs w:val="18"/>
            <w:vertAlign w:val="superscript"/>
            <w:rPrChange w:id="148" w:author="Mahjour, Babak" w:date="2023-06-20T22:15:00Z">
              <w:rPr>
                <w:rFonts w:ascii="Arial" w:hAnsi="Arial" w:cs="Arial"/>
                <w:noProof/>
                <w:sz w:val="18"/>
                <w:szCs w:val="18"/>
                <w:highlight w:val="yellow"/>
                <w:vertAlign w:val="superscript"/>
              </w:rPr>
            </w:rPrChange>
          </w:rPr>
          <w:t>8</w:t>
        </w:r>
        <w:r w:rsidRPr="00D30878" w:rsidDel="00BA5EC8">
          <w:rPr>
            <w:rFonts w:ascii="Arial" w:hAnsi="Arial" w:cs="Arial"/>
            <w:sz w:val="18"/>
            <w:szCs w:val="18"/>
          </w:rPr>
          <w:fldChar w:fldCharType="end"/>
        </w:r>
        <w:r w:rsidRPr="00D30878" w:rsidDel="00BA5EC8">
          <w:rPr>
            <w:rFonts w:ascii="Arial" w:hAnsi="Arial" w:cs="Arial"/>
            <w:sz w:val="18"/>
            <w:szCs w:val="18"/>
          </w:rPr>
          <w:t xml:space="preserve"> is </w:t>
        </w:r>
        <w:r w:rsidR="00321FCF" w:rsidRPr="00D30878" w:rsidDel="00BA5EC8">
          <w:rPr>
            <w:rFonts w:ascii="Arial" w:hAnsi="Arial" w:cs="Arial"/>
            <w:sz w:val="18"/>
            <w:szCs w:val="18"/>
          </w:rPr>
          <w:t xml:space="preserve">deposited </w:t>
        </w:r>
        <w:r w:rsidRPr="00D30878" w:rsidDel="00BA5EC8">
          <w:rPr>
            <w:rFonts w:ascii="Arial" w:hAnsi="Arial" w:cs="Arial"/>
            <w:sz w:val="18"/>
            <w:szCs w:val="18"/>
          </w:rPr>
          <w:t>into centralized databases,</w:t>
        </w:r>
        <w:r w:rsidRPr="00D30878" w:rsidDel="00BA5EC8">
          <w:rPr>
            <w:rFonts w:ascii="Arial" w:hAnsi="Arial" w:cs="Arial"/>
            <w:sz w:val="18"/>
            <w:szCs w:val="18"/>
          </w:rPr>
          <w:fldChar w:fldCharType="begin"/>
        </w:r>
        <w:r w:rsidR="00235D3B" w:rsidRPr="00D30878" w:rsidDel="00BA5EC8">
          <w:rPr>
            <w:rFonts w:ascii="Arial" w:hAnsi="Arial" w:cs="Arial"/>
            <w:sz w:val="18"/>
            <w:szCs w:val="18"/>
            <w:rPrChange w:id="149" w:author="Mahjour, Babak" w:date="2023-06-20T22:15:00Z">
              <w:rPr>
                <w:rFonts w:ascii="Arial" w:hAnsi="Arial" w:cs="Arial"/>
                <w:sz w:val="18"/>
                <w:szCs w:val="18"/>
                <w:highlight w:val="yellow"/>
              </w:rPr>
            </w:rPrChange>
          </w:rPr>
          <w:instrText xml:space="preserve"> ADDIN EN.CITE &lt;EndNote&gt;&lt;Cite&gt;&lt;Author&gt;Kearnes&lt;/Author&gt;&lt;Year&gt;2021&lt;/Year&gt;&lt;RecNum&gt;24&lt;/RecNum&gt;&lt;IDText&gt;The open reaction database&lt;/IDText&gt;&lt;DisplayText&gt;&lt;style face="superscript"&gt;23&lt;/style&gt;&lt;/DisplayText&gt;&lt;record&gt;&lt;rec-number&gt;24&lt;/rec-number&gt;&lt;foreign-keys&gt;&lt;key app="EN" db-id="2zdvwzrs8wprsxepf9bpt9vnv9v5vapv55v9" timestamp="1687207979"&gt;24&lt;/key&gt;&lt;/foreign-keys&gt;&lt;ref-type name="Journal Article"&gt;17&lt;/ref-type&gt;&lt;contributors&gt;&lt;authors&gt;&lt;author&gt;Kearnes, Steven M.&lt;/author&gt;&lt;author&gt;Maser, Michael R.&lt;/author&gt;&lt;author&gt;Wleklinski, Michael&lt;/author&gt;&lt;author&gt;Kast, Anton&lt;/author&gt;&lt;author&gt;Doyle, Abigail G.&lt;/author&gt;&lt;author&gt;Dreher, Spencer D.&lt;/author&gt;&lt;author&gt;Hawkins, Joel M.&lt;/author&gt;&lt;author&gt;Jensen, Klavs F.&lt;/author&gt;&lt;author&gt;Coley, Connor W.&lt;/author&gt;&lt;/authors&gt;&lt;/contributors&gt;&lt;titles&gt;&lt;title&gt;The Open Reaction Database&lt;/title&gt;&lt;secondary-title&gt;Journal of the American Chemical Society&lt;/secondary-title&gt;&lt;/titles&gt;&lt;periodical&gt;&lt;full-title&gt;Journal of the American Chemical Society&lt;/full-title&gt;&lt;/periodical&gt;&lt;pages&gt;18820-18826&lt;/pages&gt;&lt;volume&gt;143&lt;/volume&gt;&lt;number&gt;45&lt;/number&gt;&lt;dates&gt;&lt;year&gt;2021&lt;/year&gt;&lt;/dates&gt;&lt;publisher&gt;ACS Publications&lt;/publisher&gt;&lt;isbn&gt;0002-7863&lt;/isbn&gt;&lt;urls&gt;&lt;/urls&gt;&lt;electronic-resource-num&gt;10.1021/jacs.1c09820&lt;/electronic-resource-num&gt;&lt;/record&gt;&lt;/Cite&gt;&lt;/EndNote&gt;</w:instrText>
        </w:r>
        <w:r w:rsidRPr="00D30878" w:rsidDel="00BA5EC8">
          <w:rPr>
            <w:rFonts w:ascii="Arial" w:hAnsi="Arial" w:cs="Arial"/>
            <w:sz w:val="18"/>
            <w:szCs w:val="18"/>
          </w:rPr>
          <w:fldChar w:fldCharType="separate"/>
        </w:r>
        <w:r w:rsidR="00235D3B" w:rsidRPr="00D30878" w:rsidDel="00BA5EC8">
          <w:rPr>
            <w:rFonts w:ascii="Arial" w:hAnsi="Arial" w:cs="Arial"/>
            <w:noProof/>
            <w:sz w:val="18"/>
            <w:szCs w:val="18"/>
            <w:vertAlign w:val="superscript"/>
            <w:rPrChange w:id="150" w:author="Mahjour, Babak" w:date="2023-06-20T22:15:00Z">
              <w:rPr>
                <w:rFonts w:ascii="Arial" w:hAnsi="Arial" w:cs="Arial"/>
                <w:noProof/>
                <w:sz w:val="18"/>
                <w:szCs w:val="18"/>
                <w:highlight w:val="yellow"/>
                <w:vertAlign w:val="superscript"/>
              </w:rPr>
            </w:rPrChange>
          </w:rPr>
          <w:t>23</w:t>
        </w:r>
        <w:r w:rsidRPr="00D30878" w:rsidDel="00BA5EC8">
          <w:rPr>
            <w:rFonts w:ascii="Arial" w:hAnsi="Arial" w:cs="Arial"/>
            <w:sz w:val="18"/>
            <w:szCs w:val="18"/>
          </w:rPr>
          <w:fldChar w:fldCharType="end"/>
        </w:r>
        <w:r w:rsidRPr="00D30878" w:rsidDel="00BA5EC8">
          <w:rPr>
            <w:rFonts w:ascii="Arial" w:hAnsi="Arial" w:cs="Arial"/>
            <w:sz w:val="18"/>
            <w:szCs w:val="18"/>
          </w:rPr>
          <w:t xml:space="preserve"> techniques to parse and interpret large reaction corpuses are being developed to allow chemists to </w:t>
        </w:r>
        <w:r w:rsidR="00321FCF" w:rsidRPr="00D30878" w:rsidDel="00BA5EC8">
          <w:rPr>
            <w:rFonts w:ascii="Arial" w:hAnsi="Arial" w:cs="Arial"/>
            <w:sz w:val="18"/>
            <w:szCs w:val="18"/>
          </w:rPr>
          <w:t>decipher patterns of reactivity at scale</w:t>
        </w:r>
        <w:r w:rsidRPr="00D30878" w:rsidDel="00BA5EC8">
          <w:rPr>
            <w:rFonts w:ascii="Arial" w:hAnsi="Arial" w:cs="Arial"/>
            <w:sz w:val="18"/>
            <w:szCs w:val="18"/>
          </w:rPr>
          <w:t>.</w:t>
        </w:r>
        <w:r w:rsidR="00827A3D" w:rsidRPr="00D30878" w:rsidDel="00BA5EC8">
          <w:rPr>
            <w:rFonts w:ascii="Arial" w:hAnsi="Arial" w:cs="Arial"/>
            <w:sz w:val="18"/>
            <w:szCs w:val="18"/>
          </w:rPr>
          <w:t xml:space="preserve"> </w:t>
        </w:r>
      </w:moveFrom>
      <w:moveFromRangeEnd w:id="145"/>
      <w:del w:id="151" w:author="Mahjour, Babak" w:date="2023-06-19T17:11:00Z">
        <w:r w:rsidR="00DD6CA2" w:rsidRPr="00D30878" w:rsidDel="00BA5EC8">
          <w:rPr>
            <w:rFonts w:ascii="Arial" w:hAnsi="Arial" w:cs="Arial"/>
            <w:sz w:val="18"/>
            <w:szCs w:val="18"/>
          </w:rPr>
          <w:delText xml:space="preserve">These data-driven </w:delText>
        </w:r>
        <w:r w:rsidR="00BE3774" w:rsidRPr="00D30878" w:rsidDel="00BA5EC8">
          <w:rPr>
            <w:rFonts w:ascii="Arial" w:hAnsi="Arial" w:cs="Arial"/>
            <w:sz w:val="18"/>
            <w:szCs w:val="18"/>
          </w:rPr>
          <w:delText xml:space="preserve">chemical </w:delText>
        </w:r>
        <w:r w:rsidR="00DD6CA2" w:rsidRPr="00D30878" w:rsidDel="00BA5EC8">
          <w:rPr>
            <w:rFonts w:ascii="Arial" w:hAnsi="Arial" w:cs="Arial"/>
            <w:sz w:val="18"/>
            <w:szCs w:val="18"/>
          </w:rPr>
          <w:delText xml:space="preserve">models help chemists with common tasks such as methodology </w:delText>
        </w:r>
        <w:r w:rsidR="00360A65" w:rsidRPr="00D30878" w:rsidDel="00BA5EC8">
          <w:rPr>
            <w:rFonts w:ascii="Arial" w:hAnsi="Arial" w:cs="Arial"/>
            <w:sz w:val="18"/>
            <w:szCs w:val="18"/>
          </w:rPr>
          <w:delText xml:space="preserve">discovery and </w:delText>
        </w:r>
        <w:r w:rsidR="00DD6CA2" w:rsidRPr="00D30878" w:rsidDel="00BA5EC8">
          <w:rPr>
            <w:rFonts w:ascii="Arial" w:hAnsi="Arial" w:cs="Arial"/>
            <w:sz w:val="18"/>
            <w:szCs w:val="18"/>
          </w:rPr>
          <w:delText>optimization,</w:delText>
        </w:r>
        <w:r w:rsidR="00360A65" w:rsidRPr="00D30878" w:rsidDel="00BA5EC8">
          <w:rPr>
            <w:rFonts w:ascii="Arial" w:hAnsi="Arial" w:cs="Arial"/>
            <w:sz w:val="18"/>
            <w:szCs w:val="18"/>
          </w:rPr>
          <w:fldChar w:fldCharType="begin"/>
        </w:r>
        <w:r w:rsidR="00BA5EC8" w:rsidRPr="00D30878" w:rsidDel="00BA5EC8">
          <w:rPr>
            <w:rFonts w:ascii="Arial" w:hAnsi="Arial" w:cs="Arial"/>
            <w:sz w:val="18"/>
            <w:szCs w:val="18"/>
            <w:rPrChange w:id="152" w:author="Mahjour, Babak" w:date="2023-06-20T22:15:00Z">
              <w:rPr>
                <w:rFonts w:ascii="Arial" w:hAnsi="Arial" w:cs="Arial"/>
                <w:sz w:val="18"/>
                <w:szCs w:val="18"/>
                <w:highlight w:val="yellow"/>
              </w:rPr>
            </w:rPrChange>
          </w:rPr>
          <w:delInstrText xml:space="preserve"> ADDIN EN.CITE &lt;EndNote&gt;&lt;Cite&gt;&lt;Author&gt;Shim&lt;/Author&gt;&lt;Year&gt;2022&lt;/Year&gt;&lt;RecNum&gt;33&lt;/RecNum&gt;&lt;IDText&gt;Predicting reaction conditions from limited data through active transfer learning&lt;/IDText&gt;&lt;DisplayText&gt;&lt;style face="superscript"&gt;23&lt;/style&gt;&lt;/DisplayText&gt;&lt;record&gt;&lt;rec-number&gt;33&lt;/rec-number&gt;&lt;foreign-keys&gt;&lt;key app="EN" db-id="2zdvwzrs8wprsxepf9bpt9vnv9v5vapv55v9" timestamp="1687207979"&gt;33&lt;/key&gt;&lt;/foreign-keys&gt;&lt;ref-type name="Journal Article"&gt;17&lt;/ref-type&gt;&lt;contributors&gt;&lt;authors&gt;&lt;author&gt;Shim, Eunjae&lt;/author&gt;&lt;author&gt;Kammeraad, Joshua A.&lt;/author&gt;&lt;author&gt;Xu, Ziping&lt;/author&gt;&lt;author&gt;Tewari, Ambuj&lt;/author&gt;&lt;author&gt;Cernak, Tim&lt;/author&gt;&lt;author&gt;Zimmerman, Paul M.&lt;/author&gt;&lt;/authors&gt;&lt;/contributors&gt;&lt;titles&gt;&lt;title&gt;Predicting reaction conditions from limited data through active transfer learning&lt;/title&gt;&lt;secondary-title&gt;Chemical Science&lt;/secondary-title&gt;&lt;/titles&gt;&lt;periodical&gt;&lt;full-title&gt;Chemical Science&lt;/full-title&gt;&lt;/periodical&gt;&lt;pages&gt;6655-6668&lt;/pages&gt;&lt;volume&gt;13&lt;/volume&gt;&lt;number&gt;22&lt;/number&gt;&lt;dates&gt;&lt;year&gt;2022&lt;/year&gt;&lt;/dates&gt;&lt;publisher&gt;Royal Society of Chemistry&lt;/publisher&gt;&lt;urls&gt;&lt;/urls&gt;&lt;electronic-resource-num&gt;10.1039/D1SC06932B&lt;/electronic-resource-num&gt;&lt;/record&gt;&lt;/Cite&gt;&lt;/EndNote&gt;</w:delInstrText>
        </w:r>
        <w:r w:rsidR="00360A65" w:rsidRPr="00D30878" w:rsidDel="00BA5EC8">
          <w:rPr>
            <w:rFonts w:ascii="Arial" w:hAnsi="Arial" w:cs="Arial"/>
            <w:sz w:val="18"/>
            <w:szCs w:val="18"/>
          </w:rPr>
          <w:fldChar w:fldCharType="separate"/>
        </w:r>
        <w:r w:rsidR="00BA5EC8" w:rsidRPr="00D30878" w:rsidDel="00BA5EC8">
          <w:rPr>
            <w:rFonts w:ascii="Arial" w:hAnsi="Arial" w:cs="Arial"/>
            <w:noProof/>
            <w:sz w:val="18"/>
            <w:szCs w:val="18"/>
            <w:vertAlign w:val="superscript"/>
            <w:rPrChange w:id="153" w:author="Mahjour, Babak" w:date="2023-06-20T22:15:00Z">
              <w:rPr>
                <w:rFonts w:ascii="Arial" w:hAnsi="Arial" w:cs="Arial"/>
                <w:noProof/>
                <w:sz w:val="18"/>
                <w:szCs w:val="18"/>
                <w:highlight w:val="yellow"/>
                <w:vertAlign w:val="superscript"/>
              </w:rPr>
            </w:rPrChange>
          </w:rPr>
          <w:delText>23</w:delText>
        </w:r>
        <w:r w:rsidR="00360A65" w:rsidRPr="00D30878" w:rsidDel="00BA5EC8">
          <w:rPr>
            <w:rFonts w:ascii="Arial" w:hAnsi="Arial" w:cs="Arial"/>
            <w:sz w:val="18"/>
            <w:szCs w:val="18"/>
          </w:rPr>
          <w:fldChar w:fldCharType="end"/>
        </w:r>
        <w:r w:rsidR="00360A65" w:rsidRPr="00D30878" w:rsidDel="00BA5EC8">
          <w:rPr>
            <w:rFonts w:ascii="Arial" w:hAnsi="Arial" w:cs="Arial"/>
            <w:sz w:val="18"/>
            <w:szCs w:val="18"/>
          </w:rPr>
          <w:delText xml:space="preserve"> reagent design,</w:delText>
        </w:r>
        <w:r w:rsidR="00DD6CA2" w:rsidRPr="00D30878" w:rsidDel="00BA5EC8">
          <w:rPr>
            <w:rFonts w:ascii="Arial" w:hAnsi="Arial" w:cs="Arial"/>
            <w:sz w:val="18"/>
            <w:szCs w:val="18"/>
          </w:rPr>
          <w:delText xml:space="preserve"> </w:delText>
        </w:r>
        <w:r w:rsidR="00360A65" w:rsidRPr="00D30878" w:rsidDel="00BA5EC8">
          <w:rPr>
            <w:rFonts w:ascii="Arial" w:hAnsi="Arial" w:cs="Arial"/>
            <w:sz w:val="18"/>
            <w:szCs w:val="18"/>
          </w:rPr>
          <w:delText>mechanistic analysis,</w:delText>
        </w:r>
        <w:r w:rsidR="00DD6CA2" w:rsidRPr="00D30878" w:rsidDel="00BA5EC8">
          <w:rPr>
            <w:rFonts w:ascii="Arial" w:hAnsi="Arial" w:cs="Arial"/>
            <w:sz w:val="18"/>
            <w:szCs w:val="18"/>
          </w:rPr>
          <w:delText xml:space="preserve"> </w:delText>
        </w:r>
        <w:r w:rsidR="00360A65" w:rsidRPr="00D30878" w:rsidDel="00BA5EC8">
          <w:rPr>
            <w:rFonts w:ascii="Arial" w:hAnsi="Arial" w:cs="Arial"/>
            <w:sz w:val="18"/>
            <w:szCs w:val="18"/>
          </w:rPr>
          <w:delText>retrosynthesis,</w:delText>
        </w:r>
        <w:r w:rsidR="007E2084" w:rsidRPr="00D30878" w:rsidDel="00BA5EC8">
          <w:rPr>
            <w:rFonts w:ascii="Arial" w:hAnsi="Arial" w:cs="Arial"/>
            <w:sz w:val="18"/>
            <w:szCs w:val="18"/>
          </w:rPr>
          <w:delText xml:space="preserve"> computer aided synthesis planning,</w:delText>
        </w:r>
        <w:r w:rsidR="00360A65" w:rsidRPr="00D30878" w:rsidDel="00BA5EC8">
          <w:rPr>
            <w:rFonts w:ascii="Arial" w:hAnsi="Arial" w:cs="Arial"/>
            <w:sz w:val="18"/>
            <w:szCs w:val="18"/>
          </w:rPr>
          <w:delText xml:space="preserve"> </w:delText>
        </w:r>
        <w:r w:rsidR="00DD6CA2" w:rsidRPr="00D30878" w:rsidDel="00BA5EC8">
          <w:rPr>
            <w:rFonts w:ascii="Arial" w:hAnsi="Arial" w:cs="Arial"/>
            <w:sz w:val="18"/>
            <w:szCs w:val="18"/>
          </w:rPr>
          <w:delText xml:space="preserve">and reaction prediction. </w:delText>
        </w:r>
        <w:r w:rsidR="00C44E63" w:rsidRPr="00D30878" w:rsidDel="00BA5EC8">
          <w:rPr>
            <w:rFonts w:ascii="Arial" w:hAnsi="Arial" w:cs="Arial"/>
            <w:sz w:val="18"/>
            <w:szCs w:val="18"/>
          </w:rPr>
          <w:delText xml:space="preserve">This style of chemical research </w:delText>
        </w:r>
        <w:r w:rsidR="00321FCF" w:rsidRPr="00D30878" w:rsidDel="00BA5EC8">
          <w:rPr>
            <w:rFonts w:ascii="Arial" w:hAnsi="Arial" w:cs="Arial"/>
            <w:sz w:val="18"/>
            <w:szCs w:val="18"/>
          </w:rPr>
          <w:delText>represents a paradigm shift from the traditional method of browsing reaction data</w:delText>
        </w:r>
        <w:r w:rsidR="00F761D4" w:rsidRPr="00D30878" w:rsidDel="00BA5EC8">
          <w:rPr>
            <w:rFonts w:ascii="Arial" w:hAnsi="Arial" w:cs="Arial"/>
            <w:sz w:val="18"/>
            <w:szCs w:val="18"/>
          </w:rPr>
          <w:delText xml:space="preserve"> in a manual and ad-hoc fashion</w:delText>
        </w:r>
        <w:r w:rsidR="00321FCF" w:rsidRPr="00D30878" w:rsidDel="00BA5EC8">
          <w:rPr>
            <w:rFonts w:ascii="Arial" w:hAnsi="Arial" w:cs="Arial"/>
            <w:sz w:val="18"/>
            <w:szCs w:val="18"/>
          </w:rPr>
          <w:delText xml:space="preserve"> using tools such as Reaxys </w:delText>
        </w:r>
        <w:r w:rsidR="00F761D4" w:rsidRPr="00D30878" w:rsidDel="00BA5EC8">
          <w:rPr>
            <w:rFonts w:ascii="Arial" w:hAnsi="Arial" w:cs="Arial"/>
            <w:sz w:val="18"/>
            <w:szCs w:val="18"/>
          </w:rPr>
          <w:delText>or</w:delText>
        </w:r>
        <w:r w:rsidR="00321FCF" w:rsidRPr="00D30878" w:rsidDel="00BA5EC8">
          <w:rPr>
            <w:rFonts w:ascii="Arial" w:hAnsi="Arial" w:cs="Arial"/>
            <w:sz w:val="18"/>
            <w:szCs w:val="18"/>
          </w:rPr>
          <w:delText xml:space="preserve"> </w:delText>
        </w:r>
        <w:r w:rsidR="00883EDF" w:rsidRPr="00D30878" w:rsidDel="00BA5EC8">
          <w:rPr>
            <w:rFonts w:ascii="Arial" w:hAnsi="Arial" w:cs="Arial"/>
            <w:sz w:val="18"/>
            <w:szCs w:val="18"/>
          </w:rPr>
          <w:delText>SciFinder</w:delText>
        </w:r>
        <w:r w:rsidR="00321FCF" w:rsidRPr="00D30878" w:rsidDel="00BA5EC8">
          <w:rPr>
            <w:rFonts w:ascii="Arial" w:hAnsi="Arial" w:cs="Arial"/>
            <w:sz w:val="18"/>
            <w:szCs w:val="18"/>
          </w:rPr>
          <w:delText xml:space="preserve">.  </w:delText>
        </w:r>
        <w:commentRangeEnd w:id="99"/>
        <w:r w:rsidR="006257B4" w:rsidRPr="00D30878" w:rsidDel="00BA5EC8">
          <w:rPr>
            <w:rStyle w:val="CommentReference"/>
          </w:rPr>
          <w:commentReference w:id="99"/>
        </w:r>
      </w:del>
    </w:p>
    <w:p w14:paraId="0333FAD0" w14:textId="6D21405B" w:rsidR="00D344F6" w:rsidRPr="00D30878" w:rsidRDefault="00D344F6" w:rsidP="00314D14">
      <w:pPr>
        <w:ind w:firstLine="720"/>
        <w:jc w:val="both"/>
        <w:rPr>
          <w:rFonts w:ascii="Arial" w:hAnsi="Arial" w:cs="Arial"/>
          <w:sz w:val="18"/>
          <w:szCs w:val="18"/>
        </w:rPr>
      </w:pPr>
      <w:r w:rsidRPr="00D30878">
        <w:rPr>
          <w:rFonts w:ascii="Arial" w:hAnsi="Arial" w:cs="Arial"/>
          <w:sz w:val="18"/>
          <w:szCs w:val="18"/>
        </w:rPr>
        <w:t xml:space="preserve">Herein, we demonstrate the utility of </w:t>
      </w:r>
      <w:r w:rsidR="00B72FC9" w:rsidRPr="00D30878">
        <w:rPr>
          <w:rFonts w:ascii="Arial" w:hAnsi="Arial" w:cs="Arial"/>
          <w:sz w:val="18"/>
          <w:szCs w:val="18"/>
        </w:rPr>
        <w:t xml:space="preserve">weighted </w:t>
      </w:r>
      <w:r w:rsidRPr="00D30878">
        <w:rPr>
          <w:rFonts w:ascii="Arial" w:hAnsi="Arial" w:cs="Arial"/>
          <w:sz w:val="18"/>
          <w:szCs w:val="18"/>
        </w:rPr>
        <w:t>reaction fingerprinting</w:t>
      </w:r>
      <w:r w:rsidR="000901B7" w:rsidRPr="00D30878">
        <w:rPr>
          <w:rFonts w:ascii="Arial" w:hAnsi="Arial" w:cs="Arial"/>
          <w:sz w:val="18"/>
          <w:szCs w:val="18"/>
        </w:rPr>
        <w:t xml:space="preserve"> (Figure 1)</w:t>
      </w:r>
      <w:r w:rsidRPr="00D30878">
        <w:rPr>
          <w:rFonts w:ascii="Arial" w:hAnsi="Arial" w:cs="Arial"/>
          <w:sz w:val="18"/>
          <w:szCs w:val="18"/>
        </w:rPr>
        <w:t xml:space="preserve"> – a simple abstractable method applicable to any large reaction corpus stored in a standardized format.</w:t>
      </w:r>
      <w:r w:rsidR="000901B7" w:rsidRPr="00D30878">
        <w:rPr>
          <w:rFonts w:ascii="Arial" w:hAnsi="Arial" w:cs="Arial"/>
          <w:sz w:val="18"/>
          <w:szCs w:val="18"/>
        </w:rPr>
        <w:t xml:space="preserve"> Reaction discovery campaigns are analyzed to evaluate the results of multiplexed reaction arrays and </w:t>
      </w:r>
      <w:r w:rsidR="002E618E" w:rsidRPr="00D30878">
        <w:rPr>
          <w:rFonts w:ascii="Arial" w:hAnsi="Arial" w:cs="Arial"/>
          <w:sz w:val="18"/>
          <w:szCs w:val="18"/>
        </w:rPr>
        <w:t xml:space="preserve">large </w:t>
      </w:r>
      <w:r w:rsidR="000901B7" w:rsidRPr="00D30878">
        <w:rPr>
          <w:rFonts w:ascii="Arial" w:hAnsi="Arial" w:cs="Arial"/>
          <w:sz w:val="18"/>
          <w:szCs w:val="18"/>
        </w:rPr>
        <w:t xml:space="preserve">reaction datasets. </w:t>
      </w:r>
      <w:r w:rsidR="00397472" w:rsidRPr="00D30878">
        <w:rPr>
          <w:rFonts w:ascii="Arial" w:hAnsi="Arial" w:cs="Arial"/>
          <w:sz w:val="18"/>
          <w:szCs w:val="18"/>
        </w:rPr>
        <w:t xml:space="preserve">We show that this </w:t>
      </w:r>
      <w:del w:id="154" w:author="Tim Cernak" w:date="2023-06-19T14:35:00Z">
        <w:r w:rsidR="00397472" w:rsidRPr="00D30878" w:rsidDel="006257B4">
          <w:rPr>
            <w:rFonts w:ascii="Arial" w:hAnsi="Arial" w:cs="Arial"/>
            <w:sz w:val="18"/>
            <w:szCs w:val="18"/>
          </w:rPr>
          <w:delText xml:space="preserve">algorithm </w:delText>
        </w:r>
      </w:del>
      <w:ins w:id="155" w:author="Tim Cernak" w:date="2023-06-19T14:35:00Z">
        <w:r w:rsidR="006257B4" w:rsidRPr="00D30878">
          <w:rPr>
            <w:rFonts w:ascii="Arial" w:hAnsi="Arial" w:cs="Arial"/>
            <w:sz w:val="18"/>
            <w:szCs w:val="18"/>
          </w:rPr>
          <w:t xml:space="preserve">visual tool </w:t>
        </w:r>
      </w:ins>
      <w:r w:rsidR="00397472" w:rsidRPr="00D30878">
        <w:rPr>
          <w:rFonts w:ascii="Arial" w:hAnsi="Arial" w:cs="Arial"/>
          <w:sz w:val="18"/>
          <w:szCs w:val="18"/>
        </w:rPr>
        <w:t>can be used to analyze and draw conclusions from large corpuses of reaction data.</w:t>
      </w:r>
    </w:p>
    <w:p w14:paraId="4EA1C26F" w14:textId="6F5910E9" w:rsidR="004701C0" w:rsidRPr="00D30878" w:rsidRDefault="00D344F6" w:rsidP="008F7635">
      <w:pPr>
        <w:jc w:val="both"/>
        <w:rPr>
          <w:rFonts w:ascii="ArialMT" w:hAnsi="ArialMT"/>
          <w:sz w:val="18"/>
          <w:szCs w:val="18"/>
        </w:rPr>
      </w:pPr>
      <w:del w:id="156" w:author="Mahjour, Babak" w:date="2023-06-19T21:18:00Z">
        <w:r w:rsidRPr="00D30878" w:rsidDel="00F94FF7">
          <w:rPr>
            <w:rFonts w:ascii="Arial" w:hAnsi="Arial" w:cs="Arial"/>
            <w:noProof/>
            <w:sz w:val="18"/>
            <w:szCs w:val="18"/>
          </w:rPr>
          <w:drawing>
            <wp:inline distT="0" distB="0" distL="0" distR="0" wp14:anchorId="2277FFBC" wp14:editId="36B3AD6C">
              <wp:extent cx="2962910" cy="3656330"/>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2910" cy="3656330"/>
                      </a:xfrm>
                      <a:prstGeom prst="rect">
                        <a:avLst/>
                      </a:prstGeom>
                    </pic:spPr>
                  </pic:pic>
                </a:graphicData>
              </a:graphic>
            </wp:inline>
          </w:drawing>
        </w:r>
      </w:del>
      <w:ins w:id="157" w:author="Mahjour, Babak" w:date="2023-06-19T21:18:00Z">
        <w:r w:rsidR="00F94FF7" w:rsidRPr="00D30878">
          <w:rPr>
            <w:rFonts w:ascii="Arial" w:hAnsi="Arial" w:cs="Arial"/>
            <w:b/>
            <w:bCs/>
            <w:noProof/>
            <w:sz w:val="18"/>
            <w:szCs w:val="18"/>
          </w:rPr>
          <w:drawing>
            <wp:inline distT="0" distB="0" distL="0" distR="0" wp14:anchorId="098149D5" wp14:editId="0E42F6A6">
              <wp:extent cx="2962910" cy="1716405"/>
              <wp:effectExtent l="0" t="0" r="0" b="0"/>
              <wp:docPr id="866990904"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0904" name="Picture 1" descr="A screen 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2910" cy="1716405"/>
                      </a:xfrm>
                      <a:prstGeom prst="rect">
                        <a:avLst/>
                      </a:prstGeom>
                    </pic:spPr>
                  </pic:pic>
                </a:graphicData>
              </a:graphic>
            </wp:inline>
          </w:drawing>
        </w:r>
      </w:ins>
      <w:r w:rsidR="004701C0" w:rsidRPr="00D30878">
        <w:rPr>
          <w:rFonts w:ascii="Arial" w:hAnsi="Arial" w:cs="Arial"/>
          <w:b/>
          <w:bCs/>
          <w:sz w:val="18"/>
          <w:szCs w:val="18"/>
        </w:rPr>
        <w:t xml:space="preserve">Figure 1. </w:t>
      </w:r>
      <w:r w:rsidR="0007013D" w:rsidRPr="00D30878">
        <w:rPr>
          <w:rFonts w:ascii="ArialMT" w:hAnsi="ArialMT"/>
          <w:sz w:val="18"/>
          <w:szCs w:val="18"/>
        </w:rPr>
        <w:t xml:space="preserve">A) </w:t>
      </w:r>
      <w:del w:id="158" w:author="Tim Cernak" w:date="2023-06-19T14:46:00Z">
        <w:r w:rsidR="0007013D" w:rsidRPr="00D30878" w:rsidDel="006257B4">
          <w:rPr>
            <w:rFonts w:ascii="ArialMT" w:hAnsi="ArialMT"/>
            <w:sz w:val="18"/>
            <w:szCs w:val="18"/>
          </w:rPr>
          <w:delText>Reactions are defined by a template. In this schema, each reaction contains a nucleophile and/or an electrophile, a product, and optionally a catalyst, ligand, acid/base, oxidant/reductant, or solvent</w:delText>
        </w:r>
      </w:del>
      <w:ins w:id="159" w:author="Tim Cernak" w:date="2023-06-19T14:46:00Z">
        <w:r w:rsidR="006257B4" w:rsidRPr="00D30878">
          <w:rPr>
            <w:rFonts w:ascii="ArialMT" w:hAnsi="ArialMT"/>
            <w:sz w:val="18"/>
            <w:szCs w:val="18"/>
          </w:rPr>
          <w:t>Anatomy of a reaction</w:t>
        </w:r>
      </w:ins>
      <w:r w:rsidR="0007013D" w:rsidRPr="00D30878">
        <w:rPr>
          <w:rFonts w:ascii="ArialMT" w:hAnsi="ArialMT"/>
          <w:sz w:val="18"/>
          <w:szCs w:val="18"/>
        </w:rPr>
        <w:t>.</w:t>
      </w:r>
      <w:r w:rsidR="007E7CD9" w:rsidRPr="00D30878">
        <w:rPr>
          <w:rFonts w:ascii="ArialMT" w:hAnsi="ArialMT"/>
          <w:sz w:val="18"/>
          <w:szCs w:val="18"/>
        </w:rPr>
        <w:t xml:space="preserve"> </w:t>
      </w:r>
      <w:ins w:id="160" w:author="Mahjour, Babak" w:date="2023-06-20T20:47:00Z">
        <w:r w:rsidR="0025324D" w:rsidRPr="00D30878">
          <w:rPr>
            <w:rFonts w:ascii="ArialMT" w:hAnsi="ArialMT"/>
            <w:sz w:val="18"/>
            <w:szCs w:val="18"/>
          </w:rPr>
          <w:t>Electrophiles and nucleophiles are arbitrarily define</w:t>
        </w:r>
      </w:ins>
      <w:ins w:id="161" w:author="Mahjour, Babak" w:date="2023-06-20T20:48:00Z">
        <w:r w:rsidR="0025324D" w:rsidRPr="00D30878">
          <w:rPr>
            <w:rFonts w:ascii="ArialMT" w:hAnsi="ArialMT"/>
            <w:sz w:val="18"/>
            <w:szCs w:val="18"/>
          </w:rPr>
          <w:t xml:space="preserve">d as the reacting partners that form the product. </w:t>
        </w:r>
      </w:ins>
      <w:r w:rsidR="007E7CD9" w:rsidRPr="00D30878">
        <w:rPr>
          <w:rFonts w:ascii="ArialMT" w:hAnsi="ArialMT"/>
          <w:sz w:val="18"/>
          <w:szCs w:val="18"/>
        </w:rPr>
        <w:t>B) The reaction fingerprint can be calculated by taking the product between a matrix of component fingerprints and a vector of weight arrays.</w:t>
      </w:r>
      <w:r w:rsidR="000901B7" w:rsidRPr="00D30878">
        <w:rPr>
          <w:rFonts w:ascii="ArialMT" w:hAnsi="ArialMT"/>
          <w:sz w:val="18"/>
          <w:szCs w:val="18"/>
        </w:rPr>
        <w:t xml:space="preserve"> Any fingerprint or feature vector can be utilized </w:t>
      </w:r>
      <w:proofErr w:type="gramStart"/>
      <w:r w:rsidR="000901B7" w:rsidRPr="00D30878">
        <w:rPr>
          <w:rFonts w:ascii="ArialMT" w:hAnsi="ArialMT"/>
          <w:sz w:val="18"/>
          <w:szCs w:val="18"/>
        </w:rPr>
        <w:t>as long as</w:t>
      </w:r>
      <w:proofErr w:type="gramEnd"/>
      <w:r w:rsidR="000901B7" w:rsidRPr="00D30878">
        <w:rPr>
          <w:rFonts w:ascii="ArialMT" w:hAnsi="ArialMT"/>
          <w:sz w:val="18"/>
          <w:szCs w:val="18"/>
        </w:rPr>
        <w:t xml:space="preserve"> the vector lengths for each reaction components are equal. Reaction component weights (</w:t>
      </w:r>
      <w:proofErr w:type="spellStart"/>
      <w:r w:rsidR="000901B7" w:rsidRPr="00D30878">
        <w:rPr>
          <w:rFonts w:ascii="ArialMT" w:hAnsi="ArialMT"/>
          <w:sz w:val="18"/>
          <w:szCs w:val="18"/>
        </w:rPr>
        <w:t>w</w:t>
      </w:r>
      <w:ins w:id="162" w:author="Mahjour, Babak" w:date="2023-06-20T22:32:00Z">
        <w:r w:rsidR="00D15C58">
          <w:rPr>
            <w:rFonts w:ascii="ArialMT" w:hAnsi="ArialMT"/>
            <w:sz w:val="18"/>
            <w:szCs w:val="18"/>
            <w:vertAlign w:val="subscript"/>
          </w:rPr>
          <w:t>n</w:t>
        </w:r>
      </w:ins>
      <w:proofErr w:type="spellEnd"/>
      <w:r w:rsidR="000901B7" w:rsidRPr="00D30878">
        <w:rPr>
          <w:rFonts w:ascii="ArialMT" w:hAnsi="ArialMT"/>
          <w:sz w:val="18"/>
          <w:szCs w:val="18"/>
        </w:rPr>
        <w:t xml:space="preserve">) are initialized at 1 and can be set to any value by the </w:t>
      </w:r>
      <w:commentRangeStart w:id="163"/>
      <w:r w:rsidR="000901B7" w:rsidRPr="00D30878">
        <w:rPr>
          <w:rFonts w:ascii="ArialMT" w:hAnsi="ArialMT"/>
          <w:sz w:val="18"/>
          <w:szCs w:val="18"/>
        </w:rPr>
        <w:t>user</w:t>
      </w:r>
      <w:commentRangeEnd w:id="163"/>
      <w:r w:rsidR="006257B4" w:rsidRPr="00D30878">
        <w:rPr>
          <w:rStyle w:val="CommentReference"/>
        </w:rPr>
        <w:commentReference w:id="163"/>
      </w:r>
      <w:r w:rsidR="000901B7" w:rsidRPr="00D30878">
        <w:rPr>
          <w:rFonts w:ascii="ArialMT" w:hAnsi="ArialMT"/>
          <w:sz w:val="18"/>
          <w:szCs w:val="18"/>
        </w:rPr>
        <w:t xml:space="preserve">. </w:t>
      </w:r>
      <w:ins w:id="164" w:author="Mahjour, Babak" w:date="2023-06-20T21:20:00Z">
        <w:r w:rsidR="00AB5188" w:rsidRPr="00D30878">
          <w:rPr>
            <w:rFonts w:ascii="ArialMT" w:hAnsi="ArialMT"/>
            <w:sz w:val="18"/>
            <w:szCs w:val="18"/>
          </w:rPr>
          <w:t xml:space="preserve">A component * weight product is added to the sum for each </w:t>
        </w:r>
      </w:ins>
      <w:ins w:id="165" w:author="Mahjour, Babak" w:date="2023-06-20T21:21:00Z">
        <w:r w:rsidR="00AB5188" w:rsidRPr="00D30878">
          <w:rPr>
            <w:rFonts w:ascii="ArialMT" w:hAnsi="ArialMT"/>
            <w:sz w:val="18"/>
            <w:szCs w:val="18"/>
          </w:rPr>
          <w:t xml:space="preserve">reaction </w:t>
        </w:r>
      </w:ins>
      <w:ins w:id="166" w:author="Mahjour, Babak" w:date="2023-06-20T21:20:00Z">
        <w:r w:rsidR="00AB5188" w:rsidRPr="00D30878">
          <w:rPr>
            <w:rFonts w:ascii="ArialMT" w:hAnsi="ArialMT"/>
            <w:sz w:val="18"/>
            <w:szCs w:val="18"/>
          </w:rPr>
          <w:t xml:space="preserve">component </w:t>
        </w:r>
        <w:r w:rsidR="00AB5188" w:rsidRPr="00D30878">
          <w:rPr>
            <w:rFonts w:ascii="ArialMT" w:hAnsi="ArialMT"/>
            <w:i/>
            <w:iCs/>
            <w:sz w:val="18"/>
            <w:szCs w:val="18"/>
          </w:rPr>
          <w:t>n</w:t>
        </w:r>
        <w:r w:rsidR="00AB5188" w:rsidRPr="00D30878">
          <w:rPr>
            <w:rFonts w:ascii="ArialMT" w:hAnsi="ArialMT"/>
            <w:sz w:val="18"/>
            <w:szCs w:val="18"/>
          </w:rPr>
          <w:t>.</w:t>
        </w:r>
      </w:ins>
    </w:p>
    <w:p w14:paraId="58B813AF" w14:textId="77777777" w:rsidR="003A3ED6" w:rsidRPr="00D30878" w:rsidRDefault="003A3ED6" w:rsidP="003A3ED6">
      <w:pPr>
        <w:pBdr>
          <w:bottom w:val="single" w:sz="4" w:space="1" w:color="auto"/>
        </w:pBdr>
        <w:jc w:val="both"/>
        <w:rPr>
          <w:rFonts w:ascii="ArialMT" w:hAnsi="ArialMT"/>
          <w:sz w:val="18"/>
          <w:szCs w:val="18"/>
        </w:rPr>
      </w:pPr>
    </w:p>
    <w:p w14:paraId="23BDA16A" w14:textId="77777777" w:rsidR="003A3ED6" w:rsidRPr="00D30878" w:rsidRDefault="003A3ED6" w:rsidP="008F7635">
      <w:pPr>
        <w:pStyle w:val="NormalWeb"/>
        <w:spacing w:before="0" w:beforeAutospacing="0" w:after="0" w:afterAutospacing="0"/>
        <w:jc w:val="both"/>
        <w:rPr>
          <w:rFonts w:ascii="ArialMT" w:hAnsi="ArialMT"/>
          <w:b/>
          <w:bCs/>
          <w:sz w:val="18"/>
          <w:szCs w:val="18"/>
        </w:rPr>
      </w:pPr>
    </w:p>
    <w:p w14:paraId="3525EC13" w14:textId="05E7ABFC" w:rsidR="00B10E90" w:rsidRPr="00D30878" w:rsidRDefault="00B10E90" w:rsidP="008F7635">
      <w:pPr>
        <w:pStyle w:val="NormalWeb"/>
        <w:spacing w:before="0" w:beforeAutospacing="0" w:after="0" w:afterAutospacing="0"/>
        <w:jc w:val="both"/>
        <w:rPr>
          <w:rFonts w:ascii="ArialMT" w:hAnsi="ArialMT"/>
          <w:sz w:val="18"/>
          <w:szCs w:val="18"/>
        </w:rPr>
      </w:pPr>
      <w:r w:rsidRPr="00D30878">
        <w:rPr>
          <w:rFonts w:ascii="ArialMT" w:hAnsi="ArialMT"/>
          <w:b/>
          <w:bCs/>
          <w:sz w:val="18"/>
          <w:szCs w:val="18"/>
        </w:rPr>
        <w:t>Methods</w:t>
      </w:r>
    </w:p>
    <w:p w14:paraId="63BAA4F7" w14:textId="77777777" w:rsidR="003A3ED6" w:rsidRPr="00D30878" w:rsidRDefault="003A3ED6" w:rsidP="008F7635">
      <w:pPr>
        <w:pStyle w:val="NormalWeb"/>
        <w:spacing w:before="0" w:beforeAutospacing="0" w:after="0" w:afterAutospacing="0"/>
        <w:jc w:val="both"/>
        <w:rPr>
          <w:rFonts w:ascii="ArialMT" w:hAnsi="ArialMT"/>
          <w:sz w:val="18"/>
          <w:szCs w:val="18"/>
        </w:rPr>
      </w:pPr>
    </w:p>
    <w:p w14:paraId="3E7BBBBB" w14:textId="26004357" w:rsidR="000901B7" w:rsidRPr="005B0AF7" w:rsidRDefault="00B10E90" w:rsidP="008F7635">
      <w:pPr>
        <w:pStyle w:val="NormalWeb"/>
        <w:spacing w:before="0" w:beforeAutospacing="0" w:after="0" w:afterAutospacing="0"/>
        <w:jc w:val="both"/>
        <w:rPr>
          <w:rFonts w:ascii="ArialMT" w:hAnsi="ArialMT"/>
          <w:sz w:val="18"/>
          <w:szCs w:val="18"/>
        </w:rPr>
      </w:pPr>
      <w:r w:rsidRPr="00D30878">
        <w:rPr>
          <w:rFonts w:ascii="ArialMT" w:hAnsi="ArialMT"/>
          <w:sz w:val="18"/>
          <w:szCs w:val="18"/>
        </w:rPr>
        <w:t xml:space="preserve">We </w:t>
      </w:r>
      <w:r w:rsidR="0037395F" w:rsidRPr="00D30878">
        <w:rPr>
          <w:rFonts w:ascii="ArialMT" w:hAnsi="ArialMT"/>
          <w:sz w:val="18"/>
          <w:szCs w:val="18"/>
        </w:rPr>
        <w:t>introduce</w:t>
      </w:r>
      <w:r w:rsidRPr="00D30878">
        <w:rPr>
          <w:rFonts w:ascii="ArialMT" w:hAnsi="ArialMT"/>
          <w:sz w:val="18"/>
          <w:szCs w:val="18"/>
        </w:rPr>
        <w:t xml:space="preserve"> </w:t>
      </w:r>
      <w:commentRangeStart w:id="167"/>
      <w:r w:rsidRPr="00D30878">
        <w:rPr>
          <w:rFonts w:ascii="ArialMT" w:hAnsi="ArialMT"/>
          <w:sz w:val="18"/>
          <w:szCs w:val="18"/>
        </w:rPr>
        <w:t>reaction array fingerprinting with a dataset consisting of 2,786 Suzuki reactions</w:t>
      </w:r>
      <w:commentRangeEnd w:id="167"/>
      <w:r w:rsidR="006257B4" w:rsidRPr="00D30878">
        <w:rPr>
          <w:rStyle w:val="CommentReference"/>
          <w:rFonts w:asciiTheme="minorHAnsi" w:eastAsiaTheme="minorHAnsi" w:hAnsiTheme="minorHAnsi" w:cstheme="minorBidi"/>
        </w:rPr>
        <w:commentReference w:id="167"/>
      </w:r>
      <w:r w:rsidRPr="00D30878">
        <w:rPr>
          <w:rFonts w:ascii="ArialMT" w:hAnsi="ArialMT"/>
          <w:sz w:val="18"/>
          <w:szCs w:val="18"/>
        </w:rPr>
        <w:t>.</w:t>
      </w:r>
      <w:r w:rsidR="000F45DE" w:rsidRPr="00D30878">
        <w:rPr>
          <w:rFonts w:ascii="ArialMT" w:hAnsi="ArialMT"/>
          <w:sz w:val="18"/>
          <w:szCs w:val="18"/>
        </w:rPr>
        <w:fldChar w:fldCharType="begin"/>
      </w:r>
      <w:r w:rsidR="000F45DE" w:rsidRPr="00D30878">
        <w:rPr>
          <w:rFonts w:ascii="ArialMT" w:hAnsi="ArialMT"/>
          <w:sz w:val="18"/>
          <w:szCs w:val="18"/>
        </w:rPr>
        <w:instrText xml:space="preserve"> ADDIN EN.CITE &lt;EndNote&gt;&lt;Cite&gt;&lt;Author&gt;Gesmundo&lt;/Author&gt;&lt;Year&gt;2022&lt;/Year&gt;&lt;RecNum&gt;3&lt;/RecNum&gt;&lt;DisplayText&gt;&lt;style face="superscript"&gt;3&lt;/style&gt;&lt;/DisplayText&gt;&lt;record&gt;&lt;rec-number&gt;3&lt;/rec-number&gt;&lt;foreign-keys&gt;&lt;key app="EN" db-id="2zdvwzrs8wprsxepf9bpt9vnv9v5vapv55v9" timestamp="1687207979"&gt;3&lt;/key&gt;&lt;/foreign-keys&gt;&lt;ref-type name="Journal Article"&gt;17&lt;/ref-type&gt;&lt;contributors&gt;&lt;authors&gt;&lt;author&gt;Gesmundo, Nathan&lt;/author&gt;&lt;author&gt;Dykstra, Kevin&lt;/author&gt;&lt;author&gt;Douthwaite, James&lt;/author&gt;&lt;author&gt;Mahjour, Babak&lt;/author&gt;&lt;author&gt;Ferguson, Ron&lt;/author&gt;&lt;author&gt;Dreher, Spencer&lt;/author&gt;&lt;author&gt;Sauvagnat, Berengere&lt;/author&gt;&lt;author&gt;Sauri, Josep&lt;/author&gt;&lt;author&gt;Cernak, Tim&lt;/author&gt;&lt;/authors&gt;&lt;/contributors&gt;&lt;titles&gt;&lt;title&gt;Miniaturization of Popular Reactions from the Medicinal Chemists</w:instrText>
      </w:r>
      <w:r w:rsidR="000F45DE" w:rsidRPr="00D30878">
        <w:rPr>
          <w:rFonts w:ascii="ArialMT" w:hAnsi="ArialMT" w:hint="eastAsia"/>
          <w:sz w:val="18"/>
          <w:szCs w:val="18"/>
        </w:rPr>
        <w:instrText>’</w:instrText>
      </w:r>
      <w:r w:rsidR="000F45DE" w:rsidRPr="00D30878">
        <w:rPr>
          <w:rFonts w:ascii="ArialMT" w:hAnsi="ArialMT"/>
          <w:sz w:val="18"/>
          <w:szCs w:val="18"/>
        </w:rPr>
        <w:instrText xml:space="preserve"> Toolbox for Ultrahigh-Throughput Experimentation&lt;/title&gt;&lt;/titles&gt;&lt;dates&gt;&lt;year&gt;2022&lt;/year&gt;&lt;/dates&gt;&lt;urls&gt;&lt;/urls&gt;&lt;/record&gt;&lt;/Cite&gt;&lt;/EndNote&gt;</w:instrText>
      </w:r>
      <w:r w:rsidR="000F45DE" w:rsidRPr="00D30878">
        <w:rPr>
          <w:rFonts w:ascii="ArialMT" w:hAnsi="ArialMT"/>
          <w:sz w:val="18"/>
          <w:szCs w:val="18"/>
        </w:rPr>
        <w:fldChar w:fldCharType="separate"/>
      </w:r>
      <w:r w:rsidR="000F45DE" w:rsidRPr="00D30878">
        <w:rPr>
          <w:rFonts w:ascii="ArialMT" w:hAnsi="ArialMT"/>
          <w:noProof/>
          <w:sz w:val="18"/>
          <w:szCs w:val="18"/>
          <w:vertAlign w:val="superscript"/>
        </w:rPr>
        <w:t>3</w:t>
      </w:r>
      <w:r w:rsidR="000F45DE" w:rsidRPr="00D30878">
        <w:rPr>
          <w:rFonts w:ascii="ArialMT" w:hAnsi="ArialMT"/>
          <w:sz w:val="18"/>
          <w:szCs w:val="18"/>
        </w:rPr>
        <w:fldChar w:fldCharType="end"/>
      </w:r>
      <w:r w:rsidRPr="00D30878">
        <w:rPr>
          <w:rFonts w:ascii="ArialMT" w:hAnsi="ArialMT"/>
          <w:sz w:val="18"/>
          <w:szCs w:val="18"/>
        </w:rPr>
        <w:t xml:space="preserve"> Each reaction is composed of an electrophile, nucleophile, catalyst, base, and solvent. </w:t>
      </w:r>
      <w:r w:rsidR="00191585" w:rsidRPr="00D30878">
        <w:rPr>
          <w:rFonts w:ascii="ArialMT" w:hAnsi="ArialMT"/>
          <w:sz w:val="18"/>
          <w:szCs w:val="18"/>
        </w:rPr>
        <w:t xml:space="preserve">In Figure </w:t>
      </w:r>
      <w:r w:rsidR="000901B7" w:rsidRPr="00D30878">
        <w:rPr>
          <w:rFonts w:ascii="ArialMT" w:hAnsi="ArialMT"/>
          <w:sz w:val="18"/>
          <w:szCs w:val="18"/>
        </w:rPr>
        <w:t>2</w:t>
      </w:r>
      <w:r w:rsidR="00191585" w:rsidRPr="00D30878">
        <w:rPr>
          <w:rFonts w:ascii="ArialMT" w:hAnsi="ArialMT"/>
          <w:sz w:val="18"/>
          <w:szCs w:val="18"/>
        </w:rPr>
        <w:t xml:space="preserve">, the Morgan Fingerprint with radius 4 and 2,048 bits was calculated for each </w:t>
      </w:r>
      <w:r w:rsidR="00F761D4" w:rsidRPr="00D30878">
        <w:rPr>
          <w:rFonts w:ascii="ArialMT" w:hAnsi="ArialMT"/>
          <w:sz w:val="18"/>
          <w:szCs w:val="18"/>
        </w:rPr>
        <w:t xml:space="preserve">substance, then </w:t>
      </w:r>
      <w:r w:rsidR="00191585" w:rsidRPr="00D30878">
        <w:rPr>
          <w:rFonts w:ascii="ArialMT" w:hAnsi="ArialMT"/>
          <w:sz w:val="18"/>
          <w:szCs w:val="18"/>
        </w:rPr>
        <w:t>summed such that the five 2,048</w:t>
      </w:r>
      <w:r w:rsidR="00F95593" w:rsidRPr="00D30878">
        <w:rPr>
          <w:rFonts w:ascii="ArialMT" w:hAnsi="ArialMT"/>
          <w:sz w:val="18"/>
          <w:szCs w:val="18"/>
        </w:rPr>
        <w:t>-bit</w:t>
      </w:r>
      <w:r w:rsidR="00191585" w:rsidRPr="00D30878">
        <w:rPr>
          <w:rFonts w:ascii="ArialMT" w:hAnsi="ArialMT"/>
          <w:sz w:val="18"/>
          <w:szCs w:val="18"/>
        </w:rPr>
        <w:t xml:space="preserve"> binary fingerprints for each reaction become a single 2,048</w:t>
      </w:r>
      <w:r w:rsidR="00F95593" w:rsidRPr="00D30878">
        <w:rPr>
          <w:rFonts w:ascii="ArialMT" w:hAnsi="ArialMT"/>
          <w:sz w:val="18"/>
          <w:szCs w:val="18"/>
        </w:rPr>
        <w:t>-bit count reaction</w:t>
      </w:r>
      <w:r w:rsidR="00F95593" w:rsidRPr="005B0AF7">
        <w:rPr>
          <w:rFonts w:ascii="ArialMT" w:hAnsi="ArialMT"/>
          <w:sz w:val="18"/>
          <w:szCs w:val="18"/>
        </w:rPr>
        <w:t xml:space="preserve"> array </w:t>
      </w:r>
      <w:r w:rsidR="00F761D4" w:rsidRPr="005B0AF7">
        <w:rPr>
          <w:rFonts w:ascii="ArialMT" w:hAnsi="ArialMT"/>
          <w:sz w:val="18"/>
          <w:szCs w:val="18"/>
        </w:rPr>
        <w:t xml:space="preserve">fingerprint </w:t>
      </w:r>
      <w:del w:id="168" w:author="Tim Cernak" w:date="2023-06-19T14:49:00Z">
        <w:r w:rsidR="00F761D4" w:rsidRPr="005B0AF7" w:rsidDel="006257B4">
          <w:rPr>
            <w:rFonts w:ascii="ArialMT" w:hAnsi="ArialMT"/>
            <w:sz w:val="18"/>
            <w:szCs w:val="18"/>
          </w:rPr>
          <w:delText xml:space="preserve">- </w:delText>
        </w:r>
      </w:del>
      <w:ins w:id="169" w:author="Tim Cernak" w:date="2023-06-19T14:49:00Z">
        <w:r w:rsidR="006257B4">
          <w:rPr>
            <w:rFonts w:ascii="ArialMT" w:hAnsi="ArialMT"/>
            <w:sz w:val="18"/>
            <w:szCs w:val="18"/>
          </w:rPr>
          <w:t>–</w:t>
        </w:r>
        <w:r w:rsidR="006257B4" w:rsidRPr="005B0AF7">
          <w:rPr>
            <w:rFonts w:ascii="ArialMT" w:hAnsi="ArialMT"/>
            <w:sz w:val="18"/>
            <w:szCs w:val="18"/>
          </w:rPr>
          <w:t xml:space="preserve"> </w:t>
        </w:r>
      </w:ins>
      <w:commentRangeStart w:id="170"/>
      <w:r w:rsidR="00F95593" w:rsidRPr="005B0AF7">
        <w:rPr>
          <w:rFonts w:ascii="ArialMT" w:hAnsi="ArialMT"/>
          <w:sz w:val="18"/>
          <w:szCs w:val="18"/>
        </w:rPr>
        <w:t xml:space="preserve">a one-dimensional </w:t>
      </w:r>
      <w:ins w:id="171" w:author="Mahjour, Babak" w:date="2023-06-19T18:43:00Z">
        <w:r w:rsidR="00DC630A">
          <w:rPr>
            <w:rFonts w:ascii="ArialMT" w:hAnsi="ArialMT"/>
            <w:sz w:val="18"/>
            <w:szCs w:val="18"/>
          </w:rPr>
          <w:t xml:space="preserve">array </w:t>
        </w:r>
      </w:ins>
      <w:r w:rsidR="00F95593" w:rsidRPr="005B0AF7">
        <w:rPr>
          <w:rFonts w:ascii="ArialMT" w:hAnsi="ArialMT"/>
          <w:sz w:val="18"/>
          <w:szCs w:val="18"/>
        </w:rPr>
        <w:t xml:space="preserve">representation </w:t>
      </w:r>
      <w:r w:rsidR="00F95593" w:rsidRPr="005B0AF7">
        <w:rPr>
          <w:rFonts w:ascii="ArialMT" w:hAnsi="ArialMT"/>
          <w:sz w:val="18"/>
          <w:szCs w:val="18"/>
        </w:rPr>
        <w:lastRenderedPageBreak/>
        <w:t>of the coupling.</w:t>
      </w:r>
      <w:commentRangeEnd w:id="170"/>
      <w:r w:rsidR="006257B4">
        <w:rPr>
          <w:rStyle w:val="CommentReference"/>
          <w:rFonts w:asciiTheme="minorHAnsi" w:eastAsiaTheme="minorHAnsi" w:hAnsiTheme="minorHAnsi" w:cstheme="minorBidi"/>
        </w:rPr>
        <w:commentReference w:id="170"/>
      </w:r>
      <w:r w:rsidR="00F95593" w:rsidRPr="005B0AF7">
        <w:rPr>
          <w:rFonts w:ascii="ArialMT" w:hAnsi="ArialMT"/>
          <w:sz w:val="18"/>
          <w:szCs w:val="18"/>
        </w:rPr>
        <w:t xml:space="preserve"> </w:t>
      </w:r>
      <w:commentRangeStart w:id="172"/>
      <w:commentRangeStart w:id="173"/>
      <w:del w:id="174" w:author="Mahjour, Babak" w:date="2023-06-20T21:29:00Z">
        <w:r w:rsidR="00DB4105" w:rsidRPr="005B0AF7" w:rsidDel="00EF70B7">
          <w:rPr>
            <w:rFonts w:ascii="ArialMT" w:hAnsi="ArialMT"/>
            <w:sz w:val="18"/>
            <w:szCs w:val="18"/>
          </w:rPr>
          <w:delText xml:space="preserve">This reaction fingerprinting method </w:delText>
        </w:r>
        <w:r w:rsidR="00870010" w:rsidDel="00EF70B7">
          <w:rPr>
            <w:rFonts w:ascii="ArialMT" w:hAnsi="ArialMT"/>
            <w:sz w:val="18"/>
            <w:szCs w:val="18"/>
          </w:rPr>
          <w:delText xml:space="preserve">(Figure S1) </w:delText>
        </w:r>
        <w:r w:rsidR="008C615B" w:rsidRPr="005B0AF7" w:rsidDel="00EF70B7">
          <w:rPr>
            <w:rFonts w:ascii="ArialMT" w:hAnsi="ArialMT"/>
            <w:sz w:val="18"/>
            <w:szCs w:val="18"/>
          </w:rPr>
          <w:delText>contrasts with</w:delText>
        </w:r>
        <w:r w:rsidR="00DB4105" w:rsidRPr="005B0AF7" w:rsidDel="00EF70B7">
          <w:rPr>
            <w:rFonts w:ascii="ArialMT" w:hAnsi="ArialMT"/>
            <w:sz w:val="18"/>
            <w:szCs w:val="18"/>
          </w:rPr>
          <w:delText xml:space="preserve"> </w:delText>
        </w:r>
        <w:r w:rsidR="008C615B" w:rsidRPr="005B0AF7" w:rsidDel="00EF70B7">
          <w:rPr>
            <w:rFonts w:ascii="ArialMT" w:hAnsi="ArialMT"/>
            <w:sz w:val="18"/>
            <w:szCs w:val="18"/>
          </w:rPr>
          <w:delText>currently published methods that include reagent concatenation,</w:delText>
        </w:r>
        <w:r w:rsidR="008C615B" w:rsidRPr="005B0AF7" w:rsidDel="00EF70B7">
          <w:rPr>
            <w:rFonts w:ascii="ArialMT" w:hAnsi="ArialMT"/>
            <w:sz w:val="18"/>
            <w:szCs w:val="18"/>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273A37" w:rsidDel="00EF70B7">
          <w:rPr>
            <w:rFonts w:ascii="ArialMT" w:hAnsi="ArialMT"/>
            <w:sz w:val="18"/>
            <w:szCs w:val="18"/>
          </w:rPr>
          <w:delInstrText xml:space="preserve"> ADDIN EN.CITE </w:delInstrText>
        </w:r>
        <w:r w:rsidR="00273A37" w:rsidDel="00EF70B7">
          <w:rPr>
            <w:rFonts w:ascii="ArialMT" w:hAnsi="ArialMT"/>
            <w:sz w:val="18"/>
            <w:szCs w:val="18"/>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273A37" w:rsidDel="00EF70B7">
          <w:rPr>
            <w:rFonts w:ascii="ArialMT" w:hAnsi="ArialMT"/>
            <w:sz w:val="18"/>
            <w:szCs w:val="18"/>
          </w:rPr>
          <w:delInstrText xml:space="preserve"> ADDIN EN.CITE.DATA </w:delInstrText>
        </w:r>
        <w:r w:rsidR="00273A37" w:rsidDel="00EF70B7">
          <w:rPr>
            <w:rFonts w:ascii="ArialMT" w:hAnsi="ArialMT"/>
            <w:sz w:val="18"/>
            <w:szCs w:val="18"/>
          </w:rPr>
        </w:r>
        <w:r w:rsidR="00273A37" w:rsidDel="00EF70B7">
          <w:rPr>
            <w:rFonts w:ascii="ArialMT" w:hAnsi="ArialMT"/>
            <w:sz w:val="18"/>
            <w:szCs w:val="18"/>
          </w:rPr>
          <w:fldChar w:fldCharType="end"/>
        </w:r>
        <w:r w:rsidR="008C615B" w:rsidRPr="005B0AF7" w:rsidDel="00EF70B7">
          <w:rPr>
            <w:rFonts w:ascii="ArialMT" w:hAnsi="ArialMT"/>
            <w:sz w:val="18"/>
            <w:szCs w:val="18"/>
          </w:rPr>
          <w:fldChar w:fldCharType="separate"/>
        </w:r>
        <w:r w:rsidR="00273A37" w:rsidRPr="00273A37" w:rsidDel="00EF70B7">
          <w:rPr>
            <w:rFonts w:ascii="ArialMT" w:hAnsi="ArialMT"/>
            <w:noProof/>
            <w:sz w:val="18"/>
            <w:szCs w:val="18"/>
            <w:vertAlign w:val="superscript"/>
          </w:rPr>
          <w:delText>22, 23</w:delText>
        </w:r>
        <w:r w:rsidR="008C615B" w:rsidRPr="005B0AF7" w:rsidDel="00EF70B7">
          <w:rPr>
            <w:rFonts w:ascii="ArialMT" w:hAnsi="ArialMT"/>
            <w:sz w:val="18"/>
            <w:szCs w:val="18"/>
          </w:rPr>
          <w:fldChar w:fldCharType="end"/>
        </w:r>
        <w:r w:rsidR="008C615B" w:rsidRPr="005B0AF7" w:rsidDel="00EF70B7">
          <w:rPr>
            <w:rFonts w:ascii="ArialMT" w:hAnsi="ArialMT"/>
            <w:sz w:val="18"/>
            <w:szCs w:val="18"/>
          </w:rPr>
          <w:delText xml:space="preserve"> reaction feature binning,</w:delText>
        </w:r>
        <w:r w:rsidR="008C615B" w:rsidRPr="005B0AF7" w:rsidDel="00EF70B7">
          <w:rPr>
            <w:rFonts w:ascii="ArialMT" w:hAnsi="ArialMT"/>
            <w:sz w:val="18"/>
            <w:szCs w:val="18"/>
          </w:rPr>
          <w:fldChar w:fldCharType="begin"/>
        </w:r>
        <w:r w:rsidR="00273A37" w:rsidDel="00EF70B7">
          <w:rPr>
            <w:rFonts w:ascii="ArialMT" w:hAnsi="ArialMT"/>
            <w:sz w:val="18"/>
            <w:szCs w:val="18"/>
          </w:rPr>
          <w:delInstrText xml:space="preserve"> ADDIN EN.CITE &lt;EndNote&gt;&lt;Cite&gt;&lt;Author&gt;ChemAxon&lt;/Author&gt;&lt;Year&gt;2022&lt;/Year&gt;&lt;RecNum&gt;22&lt;/RecNum&gt;&lt;IDText&gt;Reaction fingerprints&lt;/IDText&gt;&lt;DisplayText&gt;&lt;style face="superscript"&gt;24&lt;/style&gt;&lt;/DisplayText&gt;&lt;record&gt;&lt;rec-number&gt;22&lt;/rec-number&gt;&lt;foreign-keys&gt;&lt;key app="EN" db-id="2zdvwzrs8wprsxepf9bpt9vnv9v5vapv55v9" timestamp="1687207979"&gt;22&lt;/key&gt;&lt;/foreign-keys&gt;&lt;ref-type name="Journal Article"&gt;17&lt;/ref-type&gt;&lt;contributors&gt;&lt;authors&gt;&lt;author&gt;ChemAxon&lt;/author&gt;&lt;/authors&gt;&lt;/contributors&gt;&lt;titles&gt;&lt;title&gt;Reaction fingerprints&lt;/title&gt;&lt;secondary-title&gt;https://docs.chemaxon.com/display/docs/reaction-fingerprint-rf.md&lt;/secondary-title&gt;&lt;/titles&gt;&lt;periodical&gt;&lt;full-title&gt;https://docs.chemaxon.com/display/docs/reaction-fingerprint-rf.md&lt;/full-title&gt;&lt;/periodical&gt;&lt;dates&gt;&lt;year&gt;2022&lt;/year&gt;&lt;/dates&gt;&lt;urls&gt;&lt;related-urls&gt;&lt;url&gt;https://docs.chemaxon.com/display/docs/reaction-fingerprint-rf.md&lt;/url&gt;&lt;/related-urls&gt;&lt;/urls&gt;&lt;/record&gt;&lt;/Cite&gt;&lt;/EndNote&gt;</w:delInstrText>
        </w:r>
        <w:r w:rsidR="008C615B" w:rsidRPr="005B0AF7" w:rsidDel="00EF70B7">
          <w:rPr>
            <w:rFonts w:ascii="ArialMT" w:hAnsi="ArialMT"/>
            <w:sz w:val="18"/>
            <w:szCs w:val="18"/>
          </w:rPr>
          <w:fldChar w:fldCharType="separate"/>
        </w:r>
        <w:r w:rsidR="00273A37" w:rsidRPr="00273A37" w:rsidDel="00EF70B7">
          <w:rPr>
            <w:rFonts w:ascii="ArialMT" w:hAnsi="ArialMT"/>
            <w:noProof/>
            <w:sz w:val="18"/>
            <w:szCs w:val="18"/>
            <w:vertAlign w:val="superscript"/>
          </w:rPr>
          <w:delText>24</w:delText>
        </w:r>
        <w:r w:rsidR="008C615B" w:rsidRPr="005B0AF7" w:rsidDel="00EF70B7">
          <w:rPr>
            <w:rFonts w:ascii="ArialMT" w:hAnsi="ArialMT"/>
            <w:sz w:val="18"/>
            <w:szCs w:val="18"/>
          </w:rPr>
          <w:fldChar w:fldCharType="end"/>
        </w:r>
        <w:r w:rsidR="008C615B" w:rsidRPr="005B0AF7" w:rsidDel="00EF70B7">
          <w:rPr>
            <w:rFonts w:ascii="ArialMT" w:hAnsi="ArialMT"/>
            <w:sz w:val="18"/>
            <w:szCs w:val="18"/>
          </w:rPr>
          <w:delText xml:space="preserve"> and reaction difference fingerprints</w:delText>
        </w:r>
        <w:commentRangeEnd w:id="172"/>
        <w:r w:rsidR="006257B4" w:rsidDel="00EF70B7">
          <w:rPr>
            <w:rStyle w:val="CommentReference"/>
            <w:rFonts w:asciiTheme="minorHAnsi" w:eastAsiaTheme="minorHAnsi" w:hAnsiTheme="minorHAnsi" w:cstheme="minorBidi"/>
          </w:rPr>
          <w:commentReference w:id="172"/>
        </w:r>
        <w:commentRangeEnd w:id="173"/>
        <w:r w:rsidR="00B4015B" w:rsidDel="00EF70B7">
          <w:rPr>
            <w:rStyle w:val="CommentReference"/>
            <w:rFonts w:asciiTheme="minorHAnsi" w:eastAsiaTheme="minorHAnsi" w:hAnsiTheme="minorHAnsi" w:cstheme="minorBidi"/>
          </w:rPr>
          <w:commentReference w:id="173"/>
        </w:r>
        <w:r w:rsidR="008C615B" w:rsidRPr="005B0AF7" w:rsidDel="00EF70B7">
          <w:rPr>
            <w:rFonts w:ascii="ArialMT" w:hAnsi="ArialMT"/>
            <w:sz w:val="18"/>
            <w:szCs w:val="18"/>
          </w:rPr>
          <w:delText>.</w:delText>
        </w:r>
        <w:r w:rsidR="008C615B" w:rsidRPr="005B0AF7" w:rsidDel="00EF70B7">
          <w:rPr>
            <w:rFonts w:ascii="ArialMT" w:hAnsi="ArialMT"/>
            <w:sz w:val="18"/>
            <w:szCs w:val="18"/>
          </w:rPr>
          <w:fldChar w:fldCharType="begin"/>
        </w:r>
        <w:r w:rsidR="00BD0D2E" w:rsidDel="00EF70B7">
          <w:rPr>
            <w:rFonts w:ascii="ArialMT" w:hAnsi="ArialMT"/>
            <w:sz w:val="18"/>
            <w:szCs w:val="18"/>
          </w:rPr>
          <w:delInstrText xml:space="preserve"> ADDIN EN.CITE &lt;EndNote&gt;&lt;Cite&gt;&lt;Author&gt;Schneider&lt;/Author&gt;&lt;Year&gt;2015&lt;/Year&gt;&lt;RecNum&gt;61&lt;/RecNum&gt;&lt;DisplayText&gt;&lt;style face="superscript"&gt;25&lt;/style&gt;&lt;/DisplayText&gt;&lt;record&gt;&lt;rec-number&gt;61&lt;/rec-number&gt;&lt;foreign-keys&gt;&lt;key app="EN" db-id="2zdvwzrs8wprsxepf9bpt9vnv9v5vapv55v9" timestamp="1687208017"&gt;61&lt;/key&gt;&lt;/foreign-keys&gt;&lt;ref-type name="Journal Article"&gt;17&lt;/ref-type&gt;&lt;contributors&gt;&lt;authors&gt;&lt;author&gt;Schneider, N.&lt;/author&gt;&lt;author&gt;Lowe, D. M.&lt;/author&gt;&lt;author&gt;Sayle, R. A.&lt;/author&gt;&lt;author&gt;Landrum, G. A.&lt;/author&gt;&lt;/authors&gt;&lt;/contributors&gt;&lt;auth-address&gt;Novartis Institutes for BioMedical Research , Novartis Campus, 4002 Basel, Switzerland.&lt;/auth-address&gt;&lt;titles&gt;&lt;title&gt;Development of a novel fingerprint for chemical reactions and its application to large-scale reaction classification and similarity&lt;/title&gt;&lt;secondary-title&gt;J Chem Inf Model&lt;/secondary-title&gt;&lt;/titles&gt;&lt;periodical&gt;&lt;full-title&gt;J Chem Inf Model&lt;/full-title&gt;&lt;/periodical&gt;&lt;pages&gt;39-53&lt;/pages&gt;&lt;volume&gt;55&lt;/volume&gt;&lt;number&gt;1&lt;/number&gt;&lt;edition&gt;20150113&lt;/edition&gt;&lt;keywords&gt;&lt;keyword&gt;*Artificial Intelligence&lt;/keyword&gt;&lt;keyword&gt;Cluster Analysis&lt;/keyword&gt;&lt;keyword&gt;*Databases, Chemical&lt;/keyword&gt;&lt;keyword&gt;*Models, Chemical&lt;/keyword&gt;&lt;keyword&gt;Organic Chemistry Phenomena&lt;/keyword&gt;&lt;keyword&gt;Patents as Topic&lt;/keyword&gt;&lt;keyword&gt;Reproducibility of Results&lt;/keyword&gt;&lt;/keywords&gt;&lt;dates&gt;&lt;year&gt;2015&lt;/year&gt;&lt;pub-dates&gt;&lt;date&gt;Jan 26&lt;/date&gt;&lt;/pub-dates&gt;&lt;/dates&gt;&lt;isbn&gt;1549-960X (Electronic)&amp;#xD;1549-9596 (Linking)&lt;/isbn&gt;&lt;accession-num&gt;25541888&lt;/accession-num&gt;&lt;urls&gt;&lt;related-urls&gt;&lt;url&gt;https://www.ncbi.nlm.nih.gov/pubmed/25541888&lt;/url&gt;&lt;/related-urls&gt;&lt;/urls&gt;&lt;electronic-resource-num&gt;10.1021/ci5006614&lt;/electronic-resource-num&gt;&lt;remote-database-name&gt;Medline&lt;/remote-database-name&gt;&lt;remote-database-provider&gt;NLM&lt;/remote-database-provider&gt;&lt;/record&gt;&lt;/Cite&gt;&lt;/EndNote&gt;</w:delInstrText>
        </w:r>
        <w:r w:rsidR="008C615B" w:rsidRPr="005B0AF7" w:rsidDel="00EF70B7">
          <w:rPr>
            <w:rFonts w:ascii="ArialMT" w:hAnsi="ArialMT"/>
            <w:sz w:val="18"/>
            <w:szCs w:val="18"/>
          </w:rPr>
          <w:fldChar w:fldCharType="separate"/>
        </w:r>
        <w:r w:rsidR="00BD0D2E" w:rsidRPr="00BD0D2E" w:rsidDel="00EF70B7">
          <w:rPr>
            <w:rFonts w:ascii="ArialMT" w:hAnsi="ArialMT"/>
            <w:noProof/>
            <w:sz w:val="18"/>
            <w:szCs w:val="18"/>
            <w:vertAlign w:val="superscript"/>
          </w:rPr>
          <w:delText>25</w:delText>
        </w:r>
        <w:r w:rsidR="008C615B" w:rsidRPr="005B0AF7" w:rsidDel="00EF70B7">
          <w:rPr>
            <w:rFonts w:ascii="ArialMT" w:hAnsi="ArialMT"/>
            <w:sz w:val="18"/>
            <w:szCs w:val="18"/>
          </w:rPr>
          <w:fldChar w:fldCharType="end"/>
        </w:r>
        <w:r w:rsidR="008C615B" w:rsidRPr="005B0AF7" w:rsidDel="00EF70B7">
          <w:rPr>
            <w:rFonts w:ascii="ArialMT" w:hAnsi="ArialMT"/>
            <w:sz w:val="18"/>
            <w:szCs w:val="18"/>
          </w:rPr>
          <w:delText xml:space="preserve"> </w:delText>
        </w:r>
      </w:del>
      <w:r w:rsidR="00F95593" w:rsidRPr="005B0AF7">
        <w:rPr>
          <w:rFonts w:ascii="ArialMT" w:hAnsi="ArialMT"/>
          <w:sz w:val="18"/>
          <w:szCs w:val="18"/>
        </w:rPr>
        <w:t>This array of 2,786 reaction</w:t>
      </w:r>
      <w:r w:rsidR="003F320A" w:rsidRPr="005B0AF7">
        <w:rPr>
          <w:rFonts w:ascii="ArialMT" w:hAnsi="ArialMT"/>
          <w:sz w:val="18"/>
          <w:szCs w:val="18"/>
        </w:rPr>
        <w:t xml:space="preserve"> </w:t>
      </w:r>
      <w:r w:rsidR="00F95593" w:rsidRPr="005B0AF7">
        <w:rPr>
          <w:rFonts w:ascii="ArialMT" w:hAnsi="ArialMT"/>
          <w:sz w:val="18"/>
          <w:szCs w:val="18"/>
        </w:rPr>
        <w:t xml:space="preserve">fingerprints </w:t>
      </w:r>
      <w:del w:id="175" w:author="Mahjour, Babak" w:date="2023-06-20T22:17:00Z">
        <w:r w:rsidR="00F95593" w:rsidRPr="005B0AF7" w:rsidDel="00D30878">
          <w:rPr>
            <w:rFonts w:ascii="ArialMT" w:hAnsi="ArialMT"/>
            <w:sz w:val="18"/>
            <w:szCs w:val="18"/>
          </w:rPr>
          <w:delText xml:space="preserve">were </w:delText>
        </w:r>
      </w:del>
      <w:ins w:id="176" w:author="Mahjour, Babak" w:date="2023-06-20T22:17:00Z">
        <w:r w:rsidR="00D30878">
          <w:rPr>
            <w:rFonts w:ascii="ArialMT" w:hAnsi="ArialMT"/>
            <w:sz w:val="18"/>
            <w:szCs w:val="18"/>
          </w:rPr>
          <w:t>was</w:t>
        </w:r>
        <w:r w:rsidR="00D30878" w:rsidRPr="005B0AF7">
          <w:rPr>
            <w:rFonts w:ascii="ArialMT" w:hAnsi="ArialMT"/>
            <w:sz w:val="18"/>
            <w:szCs w:val="18"/>
          </w:rPr>
          <w:t xml:space="preserve"> </w:t>
        </w:r>
      </w:ins>
      <w:r w:rsidR="00F95593" w:rsidRPr="005B0AF7">
        <w:rPr>
          <w:rFonts w:ascii="ArialMT" w:hAnsi="ArialMT"/>
          <w:sz w:val="18"/>
          <w:szCs w:val="18"/>
        </w:rPr>
        <w:t>fed into a t</w:t>
      </w:r>
      <w:r w:rsidR="0037395F" w:rsidRPr="005B0AF7">
        <w:rPr>
          <w:rFonts w:ascii="ArialMT" w:hAnsi="ArialMT"/>
          <w:sz w:val="18"/>
          <w:szCs w:val="18"/>
        </w:rPr>
        <w:t>-</w:t>
      </w:r>
      <w:r w:rsidR="00F95593" w:rsidRPr="005B0AF7">
        <w:rPr>
          <w:rFonts w:ascii="ArialMT" w:hAnsi="ArialMT"/>
          <w:sz w:val="18"/>
          <w:szCs w:val="18"/>
        </w:rPr>
        <w:t xml:space="preserve">SNE algorithm with no hyperparameter tuning to generate </w:t>
      </w:r>
      <w:r w:rsidR="00B76026" w:rsidRPr="005B0AF7">
        <w:rPr>
          <w:rFonts w:ascii="ArialMT" w:hAnsi="ArialMT"/>
          <w:sz w:val="18"/>
          <w:szCs w:val="18"/>
        </w:rPr>
        <w:t>F</w:t>
      </w:r>
      <w:r w:rsidR="00F95593" w:rsidRPr="005B0AF7">
        <w:rPr>
          <w:rFonts w:ascii="ArialMT" w:hAnsi="ArialMT"/>
          <w:sz w:val="18"/>
          <w:szCs w:val="18"/>
        </w:rPr>
        <w:t>igure</w:t>
      </w:r>
      <w:r w:rsidR="00B76026" w:rsidRPr="005B0AF7">
        <w:rPr>
          <w:rFonts w:ascii="ArialMT" w:hAnsi="ArialMT"/>
          <w:sz w:val="18"/>
          <w:szCs w:val="18"/>
        </w:rPr>
        <w:t xml:space="preserve"> 2A, where reaction points are colored by the </w:t>
      </w:r>
      <w:r w:rsidR="003614CB" w:rsidRPr="005B0AF7">
        <w:rPr>
          <w:rFonts w:ascii="ArialMT" w:hAnsi="ArialMT"/>
          <w:sz w:val="18"/>
          <w:szCs w:val="18"/>
        </w:rPr>
        <w:t>product</w:t>
      </w:r>
      <w:commentRangeStart w:id="177"/>
      <w:r w:rsidR="003614CB" w:rsidRPr="005B0AF7">
        <w:rPr>
          <w:rFonts w:ascii="ArialMT" w:hAnsi="ArialMT"/>
          <w:sz w:val="18"/>
          <w:szCs w:val="18"/>
        </w:rPr>
        <w:t xml:space="preserve"> yield</w:t>
      </w:r>
      <w:commentRangeEnd w:id="177"/>
      <w:r w:rsidR="006257B4">
        <w:rPr>
          <w:rStyle w:val="CommentReference"/>
          <w:rFonts w:asciiTheme="minorHAnsi" w:eastAsiaTheme="minorHAnsi" w:hAnsiTheme="minorHAnsi" w:cstheme="minorBidi"/>
        </w:rPr>
        <w:commentReference w:id="177"/>
      </w:r>
      <w:r w:rsidR="00B76026" w:rsidRPr="005B0AF7">
        <w:rPr>
          <w:rFonts w:ascii="ArialMT" w:hAnsi="ArialMT"/>
          <w:sz w:val="18"/>
          <w:szCs w:val="18"/>
        </w:rPr>
        <w:t xml:space="preserve"> for the reaction – high, medium, low, and 0% </w:t>
      </w:r>
      <w:del w:id="178" w:author="Tim Cernak" w:date="2023-06-19T14:50:00Z">
        <w:r w:rsidR="003614CB" w:rsidRPr="005B0AF7" w:rsidDel="006257B4">
          <w:rPr>
            <w:rFonts w:ascii="ArialMT" w:hAnsi="ArialMT"/>
            <w:sz w:val="18"/>
            <w:szCs w:val="18"/>
          </w:rPr>
          <w:delText xml:space="preserve">- </w:delText>
        </w:r>
      </w:del>
      <w:ins w:id="179" w:author="Tim Cernak" w:date="2023-06-19T14:50:00Z">
        <w:r w:rsidR="006257B4">
          <w:rPr>
            <w:rFonts w:ascii="ArialMT" w:hAnsi="ArialMT"/>
            <w:sz w:val="18"/>
            <w:szCs w:val="18"/>
          </w:rPr>
          <w:t>–</w:t>
        </w:r>
        <w:r w:rsidR="006257B4" w:rsidRPr="005B0AF7">
          <w:rPr>
            <w:rFonts w:ascii="ArialMT" w:hAnsi="ArialMT"/>
            <w:sz w:val="18"/>
            <w:szCs w:val="18"/>
          </w:rPr>
          <w:t xml:space="preserve"> </w:t>
        </w:r>
      </w:ins>
      <w:r w:rsidR="00B76026" w:rsidRPr="005B0AF7">
        <w:rPr>
          <w:rFonts w:ascii="ArialMT" w:hAnsi="ArialMT"/>
          <w:sz w:val="18"/>
          <w:szCs w:val="18"/>
        </w:rPr>
        <w:t xml:space="preserve">based </w:t>
      </w:r>
      <w:r w:rsidR="00F761D4" w:rsidRPr="005B0AF7">
        <w:rPr>
          <w:rFonts w:ascii="ArialMT" w:hAnsi="ArialMT"/>
          <w:sz w:val="18"/>
          <w:szCs w:val="18"/>
        </w:rPr>
        <w:t xml:space="preserve">on </w:t>
      </w:r>
      <w:r w:rsidR="00B76026" w:rsidRPr="005B0AF7">
        <w:rPr>
          <w:rFonts w:ascii="ArialMT" w:hAnsi="ArialMT"/>
          <w:sz w:val="18"/>
          <w:szCs w:val="18"/>
        </w:rPr>
        <w:t xml:space="preserve">product/internal standard </w:t>
      </w:r>
      <w:ins w:id="180" w:author="Mahjour, Babak" w:date="2023-06-20T22:17:00Z">
        <w:r w:rsidR="00D30878">
          <w:rPr>
            <w:rFonts w:ascii="ArialMT" w:hAnsi="ArialMT"/>
            <w:sz w:val="18"/>
            <w:szCs w:val="18"/>
          </w:rPr>
          <w:t xml:space="preserve">(PROD/IS) </w:t>
        </w:r>
      </w:ins>
      <w:r w:rsidR="00B76026" w:rsidRPr="005B0AF7">
        <w:rPr>
          <w:rFonts w:ascii="ArialMT" w:hAnsi="ArialMT"/>
          <w:sz w:val="18"/>
          <w:szCs w:val="18"/>
        </w:rPr>
        <w:t>integrations</w:t>
      </w:r>
      <w:r w:rsidR="00F95593" w:rsidRPr="005B0AF7">
        <w:rPr>
          <w:rFonts w:ascii="ArialMT" w:hAnsi="ArialMT"/>
          <w:sz w:val="18"/>
          <w:szCs w:val="18"/>
        </w:rPr>
        <w:t xml:space="preserve">. </w:t>
      </w:r>
      <w:r w:rsidR="003614CB" w:rsidRPr="005B0AF7">
        <w:rPr>
          <w:rFonts w:ascii="ArialMT" w:hAnsi="ArialMT"/>
          <w:sz w:val="18"/>
          <w:szCs w:val="18"/>
        </w:rPr>
        <w:t xml:space="preserve">The observed clusters </w:t>
      </w:r>
      <w:r w:rsidR="00B76026" w:rsidRPr="005B0AF7">
        <w:rPr>
          <w:rFonts w:ascii="ArialMT" w:hAnsi="ArialMT"/>
          <w:sz w:val="18"/>
          <w:szCs w:val="18"/>
        </w:rPr>
        <w:t>are chemical</w:t>
      </w:r>
      <w:r w:rsidR="003614CB" w:rsidRPr="005B0AF7">
        <w:rPr>
          <w:rFonts w:ascii="ArialMT" w:hAnsi="ArialMT"/>
          <w:sz w:val="18"/>
          <w:szCs w:val="18"/>
        </w:rPr>
        <w:t>ly</w:t>
      </w:r>
      <w:r w:rsidR="00B76026" w:rsidRPr="005B0AF7">
        <w:rPr>
          <w:rFonts w:ascii="ArialMT" w:hAnsi="ArialMT"/>
          <w:sz w:val="18"/>
          <w:szCs w:val="18"/>
        </w:rPr>
        <w:t xml:space="preserve"> </w:t>
      </w:r>
      <w:r w:rsidR="003614CB" w:rsidRPr="005B0AF7">
        <w:rPr>
          <w:rFonts w:ascii="ArialMT" w:hAnsi="ArialMT"/>
          <w:sz w:val="18"/>
          <w:szCs w:val="18"/>
        </w:rPr>
        <w:t>distinguishable, with each cluster composed of</w:t>
      </w:r>
      <w:r w:rsidR="00B76026" w:rsidRPr="005B0AF7">
        <w:rPr>
          <w:rFonts w:ascii="ArialMT" w:hAnsi="ArialMT"/>
          <w:sz w:val="18"/>
          <w:szCs w:val="18"/>
        </w:rPr>
        <w:t xml:space="preserve"> similar or identical topological fragments in the reaction mixture. </w:t>
      </w:r>
      <w:commentRangeStart w:id="181"/>
      <w:commentRangeStart w:id="182"/>
      <w:ins w:id="183" w:author="Mahjour, Babak" w:date="2023-06-20T21:29:00Z">
        <w:r w:rsidR="00EF70B7" w:rsidRPr="005B0AF7">
          <w:rPr>
            <w:rFonts w:ascii="ArialMT" w:hAnsi="ArialMT"/>
            <w:sz w:val="18"/>
            <w:szCs w:val="18"/>
          </w:rPr>
          <w:t xml:space="preserve">This reaction fingerprinting method </w:t>
        </w:r>
        <w:r w:rsidR="00EF70B7">
          <w:rPr>
            <w:rFonts w:ascii="ArialMT" w:hAnsi="ArialMT"/>
            <w:sz w:val="18"/>
            <w:szCs w:val="18"/>
          </w:rPr>
          <w:t xml:space="preserve">(Figure S1) </w:t>
        </w:r>
        <w:r w:rsidR="00EF70B7" w:rsidRPr="005B0AF7">
          <w:rPr>
            <w:rFonts w:ascii="ArialMT" w:hAnsi="ArialMT"/>
            <w:sz w:val="18"/>
            <w:szCs w:val="18"/>
          </w:rPr>
          <w:t>contrasts with currently published methods that include reagent concatenation,</w:t>
        </w:r>
        <w:r w:rsidR="00EF70B7" w:rsidRPr="005B0AF7">
          <w:rPr>
            <w:rFonts w:ascii="ArialMT" w:hAnsi="ArialMT"/>
            <w:sz w:val="18"/>
            <w:szCs w:val="18"/>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EF70B7">
          <w:rPr>
            <w:rFonts w:ascii="ArialMT" w:hAnsi="ArialMT"/>
            <w:sz w:val="18"/>
            <w:szCs w:val="18"/>
          </w:rPr>
          <w:instrText xml:space="preserve"> ADDIN EN.CITE </w:instrText>
        </w:r>
        <w:r w:rsidR="00EF70B7">
          <w:rPr>
            <w:rFonts w:ascii="ArialMT" w:hAnsi="ArialMT"/>
            <w:sz w:val="18"/>
            <w:szCs w:val="18"/>
          </w:rPr>
          <w:fldChar w:fldCharType="begin">
            <w:fldData xml:space="preserve">PEVuZE5vdGU+PENpdGU+PEF1dGhvcj5TaGllbGRzPC9BdXRob3I+PFllYXI+MjAyMTwvWWVhcj48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=
</w:fldData>
          </w:fldChar>
        </w:r>
        <w:r w:rsidR="00EF70B7">
          <w:rPr>
            <w:rFonts w:ascii="ArialMT" w:hAnsi="ArialMT"/>
            <w:sz w:val="18"/>
            <w:szCs w:val="18"/>
          </w:rPr>
          <w:instrText xml:space="preserve"> ADDIN EN.CITE.DATA </w:instrText>
        </w:r>
        <w:r w:rsidR="00EF70B7">
          <w:rPr>
            <w:rFonts w:ascii="ArialMT" w:hAnsi="ArialMT"/>
            <w:sz w:val="18"/>
            <w:szCs w:val="18"/>
          </w:rPr>
        </w:r>
        <w:r w:rsidR="00EF70B7">
          <w:rPr>
            <w:rFonts w:ascii="ArialMT" w:hAnsi="ArialMT"/>
            <w:sz w:val="18"/>
            <w:szCs w:val="18"/>
          </w:rPr>
          <w:fldChar w:fldCharType="end"/>
        </w:r>
        <w:r w:rsidR="00EF70B7" w:rsidRPr="005B0AF7">
          <w:rPr>
            <w:rFonts w:ascii="ArialMT" w:hAnsi="ArialMT"/>
            <w:sz w:val="18"/>
            <w:szCs w:val="18"/>
          </w:rPr>
          <w:fldChar w:fldCharType="separate"/>
        </w:r>
        <w:r w:rsidR="00EF70B7" w:rsidRPr="00273A37">
          <w:rPr>
            <w:rFonts w:ascii="ArialMT" w:hAnsi="ArialMT"/>
            <w:noProof/>
            <w:sz w:val="18"/>
            <w:szCs w:val="18"/>
            <w:vertAlign w:val="superscript"/>
          </w:rPr>
          <w:t>22, 23</w:t>
        </w:r>
        <w:r w:rsidR="00EF70B7" w:rsidRPr="005B0AF7">
          <w:rPr>
            <w:rFonts w:ascii="ArialMT" w:hAnsi="ArialMT"/>
            <w:sz w:val="18"/>
            <w:szCs w:val="18"/>
          </w:rPr>
          <w:fldChar w:fldCharType="end"/>
        </w:r>
        <w:r w:rsidR="00EF70B7" w:rsidRPr="005B0AF7">
          <w:rPr>
            <w:rFonts w:ascii="ArialMT" w:hAnsi="ArialMT"/>
            <w:sz w:val="18"/>
            <w:szCs w:val="18"/>
          </w:rPr>
          <w:t xml:space="preserve"> reaction feature binning,</w:t>
        </w:r>
        <w:r w:rsidR="00EF70B7" w:rsidRPr="005B0AF7">
          <w:rPr>
            <w:rFonts w:ascii="ArialMT" w:hAnsi="ArialMT"/>
            <w:sz w:val="18"/>
            <w:szCs w:val="18"/>
          </w:rPr>
          <w:fldChar w:fldCharType="begin"/>
        </w:r>
        <w:r w:rsidR="00EF70B7">
          <w:rPr>
            <w:rFonts w:ascii="ArialMT" w:hAnsi="ArialMT"/>
            <w:sz w:val="18"/>
            <w:szCs w:val="18"/>
          </w:rPr>
          <w:instrText xml:space="preserve"> ADDIN EN.CITE &lt;EndNote&gt;&lt;Cite&gt;&lt;Author&gt;ChemAxon&lt;/Author&gt;&lt;Year&gt;2022&lt;/Year&gt;&lt;RecNum&gt;22&lt;/RecNum&gt;&lt;IDText&gt;Reaction fingerprints&lt;/IDText&gt;&lt;DisplayText&gt;&lt;style face="superscript"&gt;24&lt;/style&gt;&lt;/DisplayText&gt;&lt;record&gt;&lt;rec-number&gt;22&lt;/rec-number&gt;&lt;foreign-keys&gt;&lt;key app="EN" db-id="2zdvwzrs8wprsxepf9bpt9vnv9v5vapv55v9" timestamp="1687207979"&gt;22&lt;/key&gt;&lt;/foreign-keys&gt;&lt;ref-type name="Journal Article"&gt;17&lt;/ref-type&gt;&lt;contributors&gt;&lt;authors&gt;&lt;author&gt;ChemAxon&lt;/author&gt;&lt;/authors&gt;&lt;/contributors&gt;&lt;titles&gt;&lt;title&gt;Reaction fingerprints&lt;/title&gt;&lt;secondary-title&gt;https://docs.chemaxon.com/display/docs/reaction-fingerprint-rf.md&lt;/secondary-title&gt;&lt;/titles&gt;&lt;periodical&gt;&lt;full-title&gt;https://docs.chemaxon.com/display/docs/reaction-fingerprint-rf.md&lt;/full-title&gt;&lt;/periodical&gt;&lt;dates&gt;&lt;year&gt;2022&lt;/year&gt;&lt;/dates&gt;&lt;urls&gt;&lt;related-urls&gt;&lt;url&gt;https://docs.chemaxon.com/display/docs/reaction-fingerprint-rf.md&lt;/url&gt;&lt;/related-urls&gt;&lt;/urls&gt;&lt;/record&gt;&lt;/Cite&gt;&lt;/EndNote&gt;</w:instrText>
        </w:r>
        <w:r w:rsidR="00EF70B7" w:rsidRPr="005B0AF7">
          <w:rPr>
            <w:rFonts w:ascii="ArialMT" w:hAnsi="ArialMT"/>
            <w:sz w:val="18"/>
            <w:szCs w:val="18"/>
          </w:rPr>
          <w:fldChar w:fldCharType="separate"/>
        </w:r>
        <w:r w:rsidR="00EF70B7" w:rsidRPr="00273A37">
          <w:rPr>
            <w:rFonts w:ascii="ArialMT" w:hAnsi="ArialMT"/>
            <w:noProof/>
            <w:sz w:val="18"/>
            <w:szCs w:val="18"/>
            <w:vertAlign w:val="superscript"/>
          </w:rPr>
          <w:t>24</w:t>
        </w:r>
        <w:r w:rsidR="00EF70B7" w:rsidRPr="005B0AF7">
          <w:rPr>
            <w:rFonts w:ascii="ArialMT" w:hAnsi="ArialMT"/>
            <w:sz w:val="18"/>
            <w:szCs w:val="18"/>
          </w:rPr>
          <w:fldChar w:fldCharType="end"/>
        </w:r>
        <w:r w:rsidR="00EF70B7" w:rsidRPr="005B0AF7">
          <w:rPr>
            <w:rFonts w:ascii="ArialMT" w:hAnsi="ArialMT"/>
            <w:sz w:val="18"/>
            <w:szCs w:val="18"/>
          </w:rPr>
          <w:t xml:space="preserve"> and reaction difference fingerprints</w:t>
        </w:r>
        <w:commentRangeEnd w:id="181"/>
        <w:r w:rsidR="00EF70B7">
          <w:rPr>
            <w:rStyle w:val="CommentReference"/>
            <w:rFonts w:asciiTheme="minorHAnsi" w:eastAsiaTheme="minorHAnsi" w:hAnsiTheme="minorHAnsi" w:cstheme="minorBidi"/>
          </w:rPr>
          <w:commentReference w:id="181"/>
        </w:r>
        <w:commentRangeEnd w:id="182"/>
        <w:r w:rsidR="00EF70B7">
          <w:rPr>
            <w:rStyle w:val="CommentReference"/>
            <w:rFonts w:asciiTheme="minorHAnsi" w:eastAsiaTheme="minorHAnsi" w:hAnsiTheme="minorHAnsi" w:cstheme="minorBidi"/>
          </w:rPr>
          <w:commentReference w:id="182"/>
        </w:r>
        <w:r w:rsidR="00EF70B7">
          <w:rPr>
            <w:rFonts w:ascii="ArialMT" w:hAnsi="ArialMT"/>
            <w:sz w:val="18"/>
            <w:szCs w:val="18"/>
          </w:rPr>
          <w:t>,</w:t>
        </w:r>
        <w:r w:rsidR="00EF70B7" w:rsidRPr="005B0AF7">
          <w:rPr>
            <w:rFonts w:ascii="ArialMT" w:hAnsi="ArialMT"/>
            <w:sz w:val="18"/>
            <w:szCs w:val="18"/>
          </w:rPr>
          <w:fldChar w:fldCharType="begin"/>
        </w:r>
        <w:r w:rsidR="00EF70B7">
          <w:rPr>
            <w:rFonts w:ascii="ArialMT" w:hAnsi="ArialMT"/>
            <w:sz w:val="18"/>
            <w:szCs w:val="18"/>
          </w:rPr>
          <w:instrText xml:space="preserve"> ADDIN EN.CITE &lt;EndNote&gt;&lt;Cite&gt;&lt;Author&gt;Schneider&lt;/Author&gt;&lt;Year&gt;2015&lt;/Year&gt;&lt;RecNum&gt;61&lt;/RecNum&gt;&lt;DisplayText&gt;&lt;style face="superscript"&gt;25&lt;/style&gt;&lt;/DisplayText&gt;&lt;record&gt;&lt;rec-number&gt;61&lt;/rec-number&gt;&lt;foreign-keys&gt;&lt;key app="EN" db-id="2zdvwzrs8wprsxepf9bpt9vnv9v5vapv55v9" timestamp="1687208017"&gt;61&lt;/key&gt;&lt;/foreign-keys&gt;&lt;ref-type name="Journal Article"&gt;17&lt;/ref-type&gt;&lt;contributors&gt;&lt;authors&gt;&lt;author&gt;Schneider, N.&lt;/author&gt;&lt;author&gt;Lowe, D. M.&lt;/author&gt;&lt;author&gt;Sayle, R. A.&lt;/author&gt;&lt;author&gt;Landrum, G. A.&lt;/author&gt;&lt;/authors&gt;&lt;/contributors&gt;&lt;auth-address&gt;Novartis Institutes for BioMedical Research , Novartis Campus, 4002 Basel, Switzerland.&lt;/auth-address&gt;&lt;titles&gt;&lt;title&gt;Development of a novel fingerprint for chemical reactions and its application to large-scale reaction classification and similarity&lt;/title&gt;&lt;secondary-title&gt;J Chem Inf Model&lt;/secondary-title&gt;&lt;/titles&gt;&lt;periodical&gt;&lt;full-title&gt;J Chem Inf Model&lt;/full-title&gt;&lt;/periodical&gt;&lt;pages&gt;39-53&lt;/pages&gt;&lt;volume&gt;55&lt;/volume&gt;&lt;number&gt;1&lt;/number&gt;&lt;edition&gt;20150113&lt;/edition&gt;&lt;keywords&gt;&lt;keyword&gt;*Artificial Intelligence&lt;/keyword&gt;&lt;keyword&gt;Cluster Analysis&lt;/keyword&gt;&lt;keyword&gt;*Databases, Chemical&lt;/keyword&gt;&lt;keyword&gt;*Models, Chemical&lt;/keyword&gt;&lt;keyword&gt;Organic Chemistry Phenomena&lt;/keyword&gt;&lt;keyword&gt;Patents as Topic&lt;/keyword&gt;&lt;keyword&gt;Reproducibility of Results&lt;/keyword&gt;&lt;/keywords&gt;&lt;dates&gt;&lt;year&gt;2015&lt;/year&gt;&lt;pub-dates&gt;&lt;date&gt;Jan 26&lt;/date&gt;&lt;/pub-dates&gt;&lt;/dates&gt;&lt;isbn&gt;1549-960X (Electronic)&amp;#xD;1549-9596 (Linking)&lt;/isbn&gt;&lt;accession-num&gt;25541888&lt;/accession-num&gt;&lt;urls&gt;&lt;related-urls&gt;&lt;url&gt;https://www.ncbi.nlm.nih.gov/pubmed/25541888&lt;/url&gt;&lt;/related-urls&gt;&lt;/urls&gt;&lt;electronic-resource-num&gt;10.1021/ci5006614&lt;/electronic-resource-num&gt;&lt;remote-database-name&gt;Medline&lt;/remote-database-name&gt;&lt;remote-database-provider&gt;NLM&lt;/remote-database-provider&gt;&lt;/record&gt;&lt;/Cite&gt;&lt;/EndNote&gt;</w:instrText>
        </w:r>
        <w:r w:rsidR="00EF70B7" w:rsidRPr="005B0AF7">
          <w:rPr>
            <w:rFonts w:ascii="ArialMT" w:hAnsi="ArialMT"/>
            <w:sz w:val="18"/>
            <w:szCs w:val="18"/>
          </w:rPr>
          <w:fldChar w:fldCharType="separate"/>
        </w:r>
        <w:r w:rsidR="00EF70B7" w:rsidRPr="00BD0D2E">
          <w:rPr>
            <w:rFonts w:ascii="ArialMT" w:hAnsi="ArialMT"/>
            <w:noProof/>
            <w:sz w:val="18"/>
            <w:szCs w:val="18"/>
            <w:vertAlign w:val="superscript"/>
          </w:rPr>
          <w:t>25</w:t>
        </w:r>
        <w:r w:rsidR="00EF70B7" w:rsidRPr="005B0AF7">
          <w:rPr>
            <w:rFonts w:ascii="ArialMT" w:hAnsi="ArialMT"/>
            <w:sz w:val="18"/>
            <w:szCs w:val="18"/>
          </w:rPr>
          <w:fldChar w:fldCharType="end"/>
        </w:r>
        <w:r w:rsidR="00EF70B7">
          <w:rPr>
            <w:rFonts w:ascii="ArialMT" w:hAnsi="ArialMT"/>
            <w:sz w:val="18"/>
            <w:szCs w:val="18"/>
          </w:rPr>
          <w:t xml:space="preserve"> although weighing can </w:t>
        </w:r>
      </w:ins>
      <w:ins w:id="184" w:author="Mahjour, Babak" w:date="2023-06-20T22:36:00Z">
        <w:r w:rsidR="00982CC1">
          <w:rPr>
            <w:rFonts w:ascii="ArialMT" w:hAnsi="ArialMT"/>
            <w:sz w:val="18"/>
            <w:szCs w:val="18"/>
          </w:rPr>
          <w:t>at tim</w:t>
        </w:r>
      </w:ins>
      <w:ins w:id="185" w:author="Mahjour, Babak" w:date="2023-06-20T22:37:00Z">
        <w:r w:rsidR="00982CC1">
          <w:rPr>
            <w:rFonts w:ascii="ArialMT" w:hAnsi="ArialMT"/>
            <w:sz w:val="18"/>
            <w:szCs w:val="18"/>
          </w:rPr>
          <w:t xml:space="preserve">es </w:t>
        </w:r>
      </w:ins>
      <w:ins w:id="186" w:author="Mahjour, Babak" w:date="2023-06-20T21:29:00Z">
        <w:r w:rsidR="00EF70B7">
          <w:rPr>
            <w:rFonts w:ascii="ArialMT" w:hAnsi="ArialMT"/>
            <w:sz w:val="18"/>
            <w:szCs w:val="18"/>
          </w:rPr>
          <w:t>be used in other reaction fingerprints to a similar effect.</w:t>
        </w:r>
        <w:r w:rsidR="00EF70B7" w:rsidRPr="005B0AF7">
          <w:rPr>
            <w:rFonts w:ascii="ArialMT" w:hAnsi="ArialMT"/>
            <w:sz w:val="18"/>
            <w:szCs w:val="18"/>
          </w:rPr>
          <w:t xml:space="preserve"> </w:t>
        </w:r>
      </w:ins>
      <w:r w:rsidR="00B76026" w:rsidRPr="005B0AF7">
        <w:rPr>
          <w:rFonts w:ascii="ArialMT" w:hAnsi="ArialMT"/>
          <w:sz w:val="18"/>
          <w:szCs w:val="18"/>
        </w:rPr>
        <w:t>Results of different dimensionality reduction algorithms such as PCA, UMAP, and SOMs as well as different fingerprint representations</w:t>
      </w:r>
      <w:ins w:id="187" w:author="Tim Cernak" w:date="2023-06-19T14:53:00Z">
        <w:r w:rsidR="006257B4">
          <w:rPr>
            <w:rFonts w:ascii="ArialMT" w:hAnsi="ArialMT"/>
            <w:sz w:val="18"/>
            <w:szCs w:val="18"/>
          </w:rPr>
          <w:t>, including one-hot encoding</w:t>
        </w:r>
        <w:del w:id="188" w:author="Mahjour, Babak" w:date="2023-06-19T18:41:00Z">
          <w:r w:rsidR="006257B4" w:rsidRPr="006257B4" w:rsidDel="00674761">
            <w:rPr>
              <w:rFonts w:ascii="ArialMT" w:hAnsi="ArialMT"/>
              <w:sz w:val="18"/>
              <w:szCs w:val="18"/>
              <w:highlight w:val="yellow"/>
              <w:rPrChange w:id="189" w:author="Tim Cernak" w:date="2023-06-19T14:53:00Z">
                <w:rPr>
                  <w:rFonts w:ascii="ArialMT" w:hAnsi="ArialMT"/>
                  <w:sz w:val="18"/>
                  <w:szCs w:val="18"/>
                </w:rPr>
              </w:rPrChange>
            </w:rPr>
            <w:delText>(Confirm)</w:delText>
          </w:r>
        </w:del>
        <w:r w:rsidR="006257B4">
          <w:rPr>
            <w:rFonts w:ascii="ArialMT" w:hAnsi="ArialMT"/>
            <w:sz w:val="18"/>
            <w:szCs w:val="18"/>
          </w:rPr>
          <w:t xml:space="preserve">, </w:t>
        </w:r>
      </w:ins>
      <w:del w:id="190" w:author="Tim Cernak" w:date="2023-06-19T14:53:00Z">
        <w:r w:rsidR="00B76026" w:rsidRPr="005B0AF7" w:rsidDel="006257B4">
          <w:rPr>
            <w:rFonts w:ascii="ArialMT" w:hAnsi="ArialMT"/>
            <w:sz w:val="18"/>
            <w:szCs w:val="18"/>
          </w:rPr>
          <w:delText xml:space="preserve"> </w:delText>
        </w:r>
      </w:del>
      <w:r w:rsidR="00B76026" w:rsidRPr="005B0AF7">
        <w:rPr>
          <w:rFonts w:ascii="ArialMT" w:hAnsi="ArialMT"/>
          <w:sz w:val="18"/>
          <w:szCs w:val="18"/>
        </w:rPr>
        <w:t>are shown in the Supporting Information</w:t>
      </w:r>
      <w:r w:rsidR="00870010">
        <w:rPr>
          <w:rFonts w:ascii="ArialMT" w:hAnsi="ArialMT"/>
          <w:sz w:val="18"/>
          <w:szCs w:val="18"/>
        </w:rPr>
        <w:t xml:space="preserve"> (Figure S2)</w:t>
      </w:r>
      <w:r w:rsidR="00B76026" w:rsidRPr="005B0AF7">
        <w:rPr>
          <w:rFonts w:ascii="ArialMT" w:hAnsi="ArialMT"/>
          <w:sz w:val="18"/>
          <w:szCs w:val="18"/>
        </w:rPr>
        <w:t xml:space="preserve">. </w:t>
      </w:r>
      <w:ins w:id="191" w:author="Mahjour, Babak" w:date="2023-06-20T21:30:00Z">
        <w:r w:rsidR="00EF70B7">
          <w:rPr>
            <w:rFonts w:ascii="ArialMT" w:hAnsi="ArialMT"/>
            <w:sz w:val="18"/>
            <w:szCs w:val="18"/>
          </w:rPr>
          <w:t>Effects of modifying the perplexity of the t</w:t>
        </w:r>
      </w:ins>
      <w:ins w:id="192" w:author="Mahjour, Babak" w:date="2023-06-20T22:17:00Z">
        <w:r w:rsidR="00D30878">
          <w:rPr>
            <w:rFonts w:ascii="ArialMT" w:hAnsi="ArialMT"/>
            <w:sz w:val="18"/>
            <w:szCs w:val="18"/>
          </w:rPr>
          <w:t>-</w:t>
        </w:r>
      </w:ins>
      <w:ins w:id="193" w:author="Mahjour, Babak" w:date="2023-06-20T21:30:00Z">
        <w:r w:rsidR="00EF70B7">
          <w:rPr>
            <w:rFonts w:ascii="ArialMT" w:hAnsi="ArialMT"/>
            <w:sz w:val="18"/>
            <w:szCs w:val="18"/>
          </w:rPr>
          <w:t>SNE for this analysis is shown in Figure S3</w:t>
        </w:r>
      </w:ins>
      <w:ins w:id="194" w:author="Mahjour, Babak" w:date="2023-06-20T21:31:00Z">
        <w:r w:rsidR="00EF70B7">
          <w:rPr>
            <w:rFonts w:ascii="ArialMT" w:hAnsi="ArialMT"/>
            <w:sz w:val="18"/>
            <w:szCs w:val="18"/>
          </w:rPr>
          <w:t xml:space="preserve"> and the same analysis is shown with </w:t>
        </w:r>
      </w:ins>
      <w:ins w:id="195" w:author="Mahjour, Babak" w:date="2023-06-20T21:32:00Z">
        <w:r w:rsidR="00EF70B7" w:rsidRPr="00EF70B7">
          <w:rPr>
            <w:rFonts w:ascii="ArialMT" w:hAnsi="ArialMT"/>
            <w:sz w:val="18"/>
            <w:szCs w:val="18"/>
          </w:rPr>
          <w:t>molecular access system</w:t>
        </w:r>
        <w:r w:rsidR="00EF70B7">
          <w:rPr>
            <w:rFonts w:ascii="ArialMT" w:hAnsi="ArialMT"/>
            <w:sz w:val="18"/>
            <w:szCs w:val="18"/>
          </w:rPr>
          <w:t xml:space="preserve"> (</w:t>
        </w:r>
      </w:ins>
      <w:ins w:id="196" w:author="Mahjour, Babak" w:date="2023-06-20T21:31:00Z">
        <w:r w:rsidR="00EF70B7">
          <w:rPr>
            <w:rFonts w:ascii="ArialMT" w:hAnsi="ArialMT"/>
            <w:sz w:val="18"/>
            <w:szCs w:val="18"/>
          </w:rPr>
          <w:t>MACCS</w:t>
        </w:r>
      </w:ins>
      <w:ins w:id="197" w:author="Mahjour, Babak" w:date="2023-06-20T21:32:00Z">
        <w:r w:rsidR="00EF70B7">
          <w:rPr>
            <w:rFonts w:ascii="ArialMT" w:hAnsi="ArialMT"/>
            <w:sz w:val="18"/>
            <w:szCs w:val="18"/>
          </w:rPr>
          <w:t>)</w:t>
        </w:r>
      </w:ins>
      <w:ins w:id="198" w:author="Mahjour, Babak" w:date="2023-06-20T21:31:00Z">
        <w:r w:rsidR="00EF70B7">
          <w:rPr>
            <w:rFonts w:ascii="ArialMT" w:hAnsi="ArialMT"/>
            <w:sz w:val="18"/>
            <w:szCs w:val="18"/>
          </w:rPr>
          <w:t xml:space="preserve"> fingerprints</w:t>
        </w:r>
      </w:ins>
      <w:r w:rsidR="00EF70B7">
        <w:rPr>
          <w:rFonts w:ascii="ArialMT" w:hAnsi="ArialMT"/>
          <w:sz w:val="18"/>
          <w:szCs w:val="18"/>
        </w:rPr>
        <w:fldChar w:fldCharType="begin"/>
      </w:r>
      <w:r w:rsidR="00EF70B7">
        <w:rPr>
          <w:rFonts w:ascii="ArialMT" w:hAnsi="ArialMT"/>
          <w:sz w:val="18"/>
          <w:szCs w:val="18"/>
        </w:rPr>
        <w:instrText xml:space="preserve"> ADDIN EN.CITE &lt;EndNote&gt;&lt;Cite&gt;&lt;Author&gt;Durant&lt;/Author&gt;&lt;Year&gt;2002&lt;/Year&gt;&lt;RecNum&gt;64&lt;/RecNum&gt;&lt;DisplayText&gt;&lt;style face="superscript"&gt;26&lt;/style&gt;&lt;/DisplayText&gt;&lt;record&gt;&lt;rec-number&gt;64&lt;/rec-number&gt;&lt;foreign-keys&gt;&lt;key app="EN" db-id="2zdvwzrs8wprsxepf9bpt9vnv9v5vapv55v9" timestamp="1687311131"&gt;64&lt;/key&gt;&lt;/foreign-keys&gt;&lt;ref-type name="Journal Article"&gt;17&lt;/ref-type&gt;&lt;contributors&gt;&lt;authors&gt;&lt;author&gt;Durant, J. L.&lt;/author&gt;&lt;author&gt;Leland, B. A.&lt;/author&gt;&lt;author&gt;Henry, D. R.&lt;/author&gt;&lt;author&gt;Nourse, J. G.&lt;/author&gt;&lt;/authors&gt;&lt;/contributors&gt;&lt;auth-address&gt;MDL Information Systems, 14600 Catalina Street, San Leandro, California 94577, USA. jdurant@mdi.com&lt;/auth-address&gt;&lt;titles&gt;&lt;title&gt;Reoptimization of MDL keys for use in drug discovery&lt;/title&gt;&lt;secondary-title&gt;J Chem Inf Comput Sci&lt;/secondary-title&gt;&lt;/titles&gt;&lt;periodical&gt;&lt;full-title&gt;J Chem Inf Comput Sci&lt;/full-title&gt;&lt;/periodical&gt;&lt;pages&gt;1273-80&lt;/pages&gt;&lt;volume&gt;42&lt;/volume&gt;&lt;number&gt;6&lt;/number&gt;&lt;keywords&gt;&lt;keyword&gt;Algorithms&lt;/keyword&gt;&lt;keyword&gt;Computational Biology/*methods&lt;/keyword&gt;&lt;keyword&gt;Databases, Factual&lt;/keyword&gt;&lt;keyword&gt;Drug Evaluation, Preclinical/*methods&lt;/keyword&gt;&lt;keyword&gt;Genetics&lt;/keyword&gt;&lt;keyword&gt;Pattern Recognition, Automated&lt;/keyword&gt;&lt;keyword&gt;Software&lt;/keyword&gt;&lt;keyword&gt;Structure-Activity Relationship&lt;/keyword&gt;&lt;/keywords&gt;&lt;dates&gt;&lt;year&gt;2002&lt;/year&gt;&lt;pub-dates&gt;&lt;date&gt;Nov-Dec&lt;/date&gt;&lt;/pub-dates&gt;&lt;/dates&gt;&lt;isbn&gt;0095-2338 (Print)&amp;#xD;0095-2338 (Linking)&lt;/isbn&gt;&lt;accession-num&gt;12444722&lt;/accession-num&gt;&lt;urls&gt;&lt;related-urls&gt;&lt;url&gt;https://www.ncbi.nlm.nih.gov/pubmed/12444722&lt;/url&gt;&lt;/related-urls&gt;&lt;/urls&gt;&lt;electronic-resource-num&gt;10.1021/ci010132r&lt;/electronic-resource-num&gt;&lt;remote-database-name&gt;Medline&lt;/remote-database-name&gt;&lt;remote-database-provider&gt;NLM&lt;/remote-database-provider&gt;&lt;/record&gt;&lt;/Cite&gt;&lt;/EndNote&gt;</w:instrText>
      </w:r>
      <w:r w:rsidR="00EF70B7">
        <w:rPr>
          <w:rFonts w:ascii="ArialMT" w:hAnsi="ArialMT"/>
          <w:sz w:val="18"/>
          <w:szCs w:val="18"/>
        </w:rPr>
        <w:fldChar w:fldCharType="separate"/>
      </w:r>
      <w:r w:rsidR="00EF70B7" w:rsidRPr="00EF70B7">
        <w:rPr>
          <w:rFonts w:ascii="ArialMT" w:hAnsi="ArialMT"/>
          <w:noProof/>
          <w:sz w:val="18"/>
          <w:szCs w:val="18"/>
          <w:vertAlign w:val="superscript"/>
        </w:rPr>
        <w:t>26</w:t>
      </w:r>
      <w:r w:rsidR="00EF70B7">
        <w:rPr>
          <w:rFonts w:ascii="ArialMT" w:hAnsi="ArialMT"/>
          <w:sz w:val="18"/>
          <w:szCs w:val="18"/>
        </w:rPr>
        <w:fldChar w:fldCharType="end"/>
      </w:r>
      <w:ins w:id="199" w:author="Mahjour, Babak" w:date="2023-06-20T21:31:00Z">
        <w:r w:rsidR="00EF70B7">
          <w:rPr>
            <w:rFonts w:ascii="ArialMT" w:hAnsi="ArialMT"/>
            <w:sz w:val="18"/>
            <w:szCs w:val="18"/>
          </w:rPr>
          <w:t xml:space="preserve"> in Figure S4</w:t>
        </w:r>
      </w:ins>
      <w:ins w:id="200" w:author="Mahjour, Babak" w:date="2023-06-20T21:30:00Z">
        <w:r w:rsidR="00EF70B7">
          <w:rPr>
            <w:rFonts w:ascii="ArialMT" w:hAnsi="ArialMT"/>
            <w:sz w:val="18"/>
            <w:szCs w:val="18"/>
          </w:rPr>
          <w:t xml:space="preserve">. </w:t>
        </w:r>
      </w:ins>
      <w:r w:rsidR="00BB5D60">
        <w:rPr>
          <w:rFonts w:ascii="ArialMT" w:hAnsi="ArialMT"/>
          <w:sz w:val="18"/>
          <w:szCs w:val="18"/>
        </w:rPr>
        <w:t>Results of unsupervised versus supervised UMAP for the dataset is shown in Figure S</w:t>
      </w:r>
      <w:ins w:id="201" w:author="Mahjour, Babak" w:date="2023-06-20T21:32:00Z">
        <w:r w:rsidR="00EF70B7">
          <w:rPr>
            <w:rFonts w:ascii="ArialMT" w:hAnsi="ArialMT"/>
            <w:sz w:val="18"/>
            <w:szCs w:val="18"/>
          </w:rPr>
          <w:t>5</w:t>
        </w:r>
      </w:ins>
      <w:del w:id="202" w:author="Mahjour, Babak" w:date="2023-06-20T21:30:00Z">
        <w:r w:rsidR="00BB5D60" w:rsidDel="00EF70B7">
          <w:rPr>
            <w:rFonts w:ascii="ArialMT" w:hAnsi="ArialMT"/>
            <w:sz w:val="18"/>
            <w:szCs w:val="18"/>
          </w:rPr>
          <w:delText>3</w:delText>
        </w:r>
      </w:del>
      <w:r w:rsidR="00BB5D60">
        <w:rPr>
          <w:rFonts w:ascii="ArialMT" w:hAnsi="ArialMT"/>
          <w:sz w:val="18"/>
          <w:szCs w:val="18"/>
        </w:rPr>
        <w:t>, and comparisons of weighted fingerprints against concatenated and difference fingerprints are shown in Figure S</w:t>
      </w:r>
      <w:ins w:id="203" w:author="Mahjour, Babak" w:date="2023-06-20T21:33:00Z">
        <w:r w:rsidR="00EF70B7">
          <w:rPr>
            <w:rFonts w:ascii="ArialMT" w:hAnsi="ArialMT"/>
            <w:sz w:val="18"/>
            <w:szCs w:val="18"/>
          </w:rPr>
          <w:t>6</w:t>
        </w:r>
      </w:ins>
      <w:del w:id="204" w:author="Mahjour, Babak" w:date="2023-06-20T21:30:00Z">
        <w:r w:rsidR="00BB5D60" w:rsidDel="00EF70B7">
          <w:rPr>
            <w:rFonts w:ascii="ArialMT" w:hAnsi="ArialMT"/>
            <w:sz w:val="18"/>
            <w:szCs w:val="18"/>
          </w:rPr>
          <w:delText>4</w:delText>
        </w:r>
      </w:del>
      <w:r w:rsidR="00BB5D60">
        <w:rPr>
          <w:rFonts w:ascii="ArialMT" w:hAnsi="ArialMT"/>
          <w:sz w:val="18"/>
          <w:szCs w:val="18"/>
        </w:rPr>
        <w:t xml:space="preserve">. </w:t>
      </w:r>
      <w:r w:rsidR="00C74420" w:rsidRPr="005B0AF7">
        <w:rPr>
          <w:rFonts w:ascii="ArialMT" w:hAnsi="ArialMT"/>
          <w:sz w:val="18"/>
          <w:szCs w:val="18"/>
        </w:rPr>
        <w:t xml:space="preserve">The six plots of </w:t>
      </w:r>
      <w:r w:rsidR="00B76026" w:rsidRPr="005B0AF7">
        <w:rPr>
          <w:rFonts w:ascii="ArialMT" w:hAnsi="ArialMT"/>
          <w:sz w:val="18"/>
          <w:szCs w:val="18"/>
        </w:rPr>
        <w:t>Figure 2</w:t>
      </w:r>
      <w:ins w:id="205" w:author="Mahjour, Babak" w:date="2023-06-20T21:34:00Z">
        <w:r w:rsidR="00EF70B7">
          <w:rPr>
            <w:rFonts w:ascii="ArialMT" w:hAnsi="ArialMT"/>
            <w:sz w:val="18"/>
            <w:szCs w:val="18"/>
          </w:rPr>
          <w:t>C</w:t>
        </w:r>
      </w:ins>
      <w:del w:id="206" w:author="Mahjour, Babak" w:date="2023-06-20T21:34:00Z">
        <w:r w:rsidR="00B76026" w:rsidRPr="005B0AF7" w:rsidDel="00EF70B7">
          <w:rPr>
            <w:rFonts w:ascii="ArialMT" w:hAnsi="ArialMT"/>
            <w:sz w:val="18"/>
            <w:szCs w:val="18"/>
          </w:rPr>
          <w:delText>B</w:delText>
        </w:r>
      </w:del>
      <w:r w:rsidR="00B76026" w:rsidRPr="005B0AF7">
        <w:rPr>
          <w:rFonts w:ascii="ArialMT" w:hAnsi="ArialMT"/>
          <w:sz w:val="18"/>
          <w:szCs w:val="18"/>
        </w:rPr>
        <w:t xml:space="preserve"> display the same embedding </w:t>
      </w:r>
      <w:r w:rsidR="00C74420" w:rsidRPr="005B0AF7">
        <w:rPr>
          <w:rFonts w:ascii="ArialMT" w:hAnsi="ArialMT"/>
          <w:sz w:val="18"/>
          <w:szCs w:val="18"/>
        </w:rPr>
        <w:t>shown in Figure 2</w:t>
      </w:r>
      <w:ins w:id="207" w:author="Mahjour, Babak" w:date="2023-06-20T21:34:00Z">
        <w:r w:rsidR="00EF70B7">
          <w:rPr>
            <w:rFonts w:ascii="ArialMT" w:hAnsi="ArialMT"/>
            <w:sz w:val="18"/>
            <w:szCs w:val="18"/>
          </w:rPr>
          <w:t>B</w:t>
        </w:r>
      </w:ins>
      <w:del w:id="208" w:author="Mahjour, Babak" w:date="2023-06-20T21:34:00Z">
        <w:r w:rsidR="00C74420" w:rsidRPr="005B0AF7" w:rsidDel="00EF70B7">
          <w:rPr>
            <w:rFonts w:ascii="ArialMT" w:hAnsi="ArialMT"/>
            <w:sz w:val="18"/>
            <w:szCs w:val="18"/>
          </w:rPr>
          <w:delText>A</w:delText>
        </w:r>
      </w:del>
      <w:r w:rsidR="00C74420" w:rsidRPr="005B0AF7">
        <w:rPr>
          <w:rFonts w:ascii="ArialMT" w:hAnsi="ArialMT"/>
          <w:sz w:val="18"/>
          <w:szCs w:val="18"/>
        </w:rPr>
        <w:t xml:space="preserve"> with six alternative color scales representing</w:t>
      </w:r>
      <w:r w:rsidR="00B76026" w:rsidRPr="005B0AF7">
        <w:rPr>
          <w:rFonts w:ascii="ArialMT" w:hAnsi="ArialMT"/>
          <w:sz w:val="18"/>
          <w:szCs w:val="18"/>
        </w:rPr>
        <w:t xml:space="preserve"> different features.</w:t>
      </w:r>
      <w:r w:rsidR="00C74420" w:rsidRPr="005B0AF7">
        <w:rPr>
          <w:rFonts w:ascii="ArialMT" w:hAnsi="ArialMT"/>
          <w:sz w:val="18"/>
          <w:szCs w:val="18"/>
        </w:rPr>
        <w:t xml:space="preserve"> The first plot’s points are colored by the exact product/internal standard value for each reaction as calculated in the dataset. The remaining five plots are each colored by reagent per specific</w:t>
      </w:r>
      <w:r w:rsidR="00B76026" w:rsidRPr="005B0AF7">
        <w:rPr>
          <w:rFonts w:ascii="ArialMT" w:hAnsi="ArialMT"/>
          <w:sz w:val="18"/>
          <w:szCs w:val="18"/>
        </w:rPr>
        <w:t xml:space="preserve"> reagent class as define</w:t>
      </w:r>
      <w:r w:rsidR="00C74420" w:rsidRPr="005B0AF7">
        <w:rPr>
          <w:rFonts w:ascii="ArialMT" w:hAnsi="ArialMT"/>
          <w:sz w:val="18"/>
          <w:szCs w:val="18"/>
        </w:rPr>
        <w:t>d</w:t>
      </w:r>
      <w:r w:rsidR="00B76026" w:rsidRPr="005B0AF7">
        <w:rPr>
          <w:rFonts w:ascii="ArialMT" w:hAnsi="ArialMT"/>
          <w:sz w:val="18"/>
          <w:szCs w:val="18"/>
        </w:rPr>
        <w:t xml:space="preserve"> in the template (this reaction dataset consists entirely of electrophile, nucleophile, catalyst, base, and solvent components.)</w:t>
      </w:r>
    </w:p>
    <w:p w14:paraId="613919F5" w14:textId="4E97492F" w:rsidR="00CE44D3" w:rsidRPr="005B0AF7" w:rsidRDefault="00B76026" w:rsidP="008F7635">
      <w:pPr>
        <w:pStyle w:val="NormalWeb"/>
        <w:spacing w:before="0" w:beforeAutospacing="0" w:after="0" w:afterAutospacing="0"/>
        <w:ind w:firstLine="720"/>
        <w:jc w:val="both"/>
        <w:rPr>
          <w:rFonts w:ascii="ArialMT" w:hAnsi="ArialMT"/>
          <w:sz w:val="18"/>
          <w:szCs w:val="18"/>
        </w:rPr>
        <w:sectPr w:rsidR="00CE44D3" w:rsidRPr="005B0AF7" w:rsidSect="00B10E90">
          <w:type w:val="continuous"/>
          <w:pgSz w:w="12240" w:h="15840"/>
          <w:pgMar w:top="720" w:right="1094" w:bottom="720" w:left="1094" w:header="720" w:footer="720" w:gutter="0"/>
          <w:cols w:num="2" w:space="720"/>
          <w:docGrid w:linePitch="360"/>
        </w:sectPr>
      </w:pPr>
      <w:r w:rsidRPr="005B0AF7">
        <w:rPr>
          <w:rFonts w:ascii="ArialMT" w:hAnsi="ArialMT"/>
          <w:sz w:val="18"/>
          <w:szCs w:val="18"/>
        </w:rPr>
        <w:t>An example of a reaction cluster identified from the manifold is shown in Figure 2</w:t>
      </w:r>
      <w:ins w:id="209" w:author="Mahjour, Babak" w:date="2023-06-20T21:34:00Z">
        <w:r w:rsidR="00EF70B7">
          <w:rPr>
            <w:rFonts w:ascii="ArialMT" w:hAnsi="ArialMT"/>
            <w:sz w:val="18"/>
            <w:szCs w:val="18"/>
          </w:rPr>
          <w:t>D</w:t>
        </w:r>
      </w:ins>
      <w:del w:id="210" w:author="Mahjour, Babak" w:date="2023-06-20T21:34:00Z">
        <w:r w:rsidR="00C74420" w:rsidRPr="005B0AF7" w:rsidDel="00EF70B7">
          <w:rPr>
            <w:rFonts w:ascii="ArialMT" w:hAnsi="ArialMT"/>
            <w:sz w:val="18"/>
            <w:szCs w:val="18"/>
          </w:rPr>
          <w:delText>C</w:delText>
        </w:r>
      </w:del>
      <w:r w:rsidRPr="005B0AF7">
        <w:rPr>
          <w:rFonts w:ascii="ArialMT" w:hAnsi="ArialMT"/>
          <w:sz w:val="18"/>
          <w:szCs w:val="18"/>
        </w:rPr>
        <w:t xml:space="preserve">. All reactions in the dataset using </w:t>
      </w:r>
      <w:r w:rsidR="00C74420" w:rsidRPr="005B0AF7">
        <w:rPr>
          <w:rFonts w:ascii="ArialMT" w:hAnsi="ArialMT"/>
          <w:sz w:val="18"/>
          <w:szCs w:val="18"/>
        </w:rPr>
        <w:t xml:space="preserve">bromide </w:t>
      </w:r>
      <w:r w:rsidRPr="005B0AF7">
        <w:rPr>
          <w:rFonts w:ascii="ArialMT" w:hAnsi="ArialMT"/>
          <w:sz w:val="18"/>
          <w:szCs w:val="18"/>
        </w:rPr>
        <w:t xml:space="preserve">electrophile </w:t>
      </w:r>
      <w:r w:rsidRPr="005B0AF7">
        <w:rPr>
          <w:rFonts w:ascii="ArialMT" w:hAnsi="ArialMT"/>
          <w:b/>
          <w:bCs/>
          <w:sz w:val="18"/>
          <w:szCs w:val="18"/>
        </w:rPr>
        <w:t xml:space="preserve">1 </w:t>
      </w:r>
      <w:r w:rsidRPr="005B0AF7">
        <w:rPr>
          <w:rFonts w:ascii="ArialMT" w:hAnsi="ArialMT"/>
          <w:sz w:val="18"/>
          <w:szCs w:val="18"/>
        </w:rPr>
        <w:t xml:space="preserve">and boronate nucleophile </w:t>
      </w:r>
      <w:r w:rsidRPr="005B0AF7">
        <w:rPr>
          <w:rFonts w:ascii="ArialMT" w:hAnsi="ArialMT"/>
          <w:b/>
          <w:bCs/>
          <w:sz w:val="18"/>
          <w:szCs w:val="18"/>
        </w:rPr>
        <w:t xml:space="preserve">2 </w:t>
      </w:r>
      <w:r w:rsidRPr="005B0AF7">
        <w:rPr>
          <w:rFonts w:ascii="ArialMT" w:hAnsi="ArialMT"/>
          <w:sz w:val="18"/>
          <w:szCs w:val="18"/>
        </w:rPr>
        <w:t xml:space="preserve">exist within this cluster. It is rapidly identified that this substrate pair was tested with </w:t>
      </w:r>
      <w:r w:rsidR="00C74420" w:rsidRPr="005B0AF7">
        <w:rPr>
          <w:rFonts w:ascii="ArialMT" w:hAnsi="ArialMT"/>
          <w:sz w:val="18"/>
          <w:szCs w:val="18"/>
        </w:rPr>
        <w:t>16</w:t>
      </w:r>
      <w:r w:rsidRPr="005B0AF7">
        <w:rPr>
          <w:rFonts w:ascii="ArialMT" w:hAnsi="ArialMT"/>
          <w:sz w:val="18"/>
          <w:szCs w:val="18"/>
        </w:rPr>
        <w:t xml:space="preserve"> different catalysts and </w:t>
      </w:r>
      <w:r w:rsidR="00C74420" w:rsidRPr="005B0AF7">
        <w:rPr>
          <w:rFonts w:ascii="ArialMT" w:hAnsi="ArialMT"/>
          <w:sz w:val="18"/>
          <w:szCs w:val="18"/>
        </w:rPr>
        <w:t xml:space="preserve">six </w:t>
      </w:r>
      <w:r w:rsidRPr="005B0AF7">
        <w:rPr>
          <w:rFonts w:ascii="ArialMT" w:hAnsi="ArialMT"/>
          <w:sz w:val="18"/>
          <w:szCs w:val="18"/>
        </w:rPr>
        <w:t>different bases.</w:t>
      </w:r>
      <w:r w:rsidR="00C74420" w:rsidRPr="005B0AF7">
        <w:rPr>
          <w:rFonts w:ascii="ArialMT" w:hAnsi="ArialMT"/>
          <w:sz w:val="18"/>
          <w:szCs w:val="18"/>
        </w:rPr>
        <w:t xml:space="preserve"> Figure 2</w:t>
      </w:r>
      <w:ins w:id="211" w:author="Mahjour, Babak" w:date="2023-06-20T21:34:00Z">
        <w:r w:rsidR="00EF70B7">
          <w:rPr>
            <w:rFonts w:ascii="ArialMT" w:hAnsi="ArialMT"/>
            <w:sz w:val="18"/>
            <w:szCs w:val="18"/>
          </w:rPr>
          <w:t>E</w:t>
        </w:r>
      </w:ins>
      <w:del w:id="212" w:author="Mahjour, Babak" w:date="2023-06-20T21:34:00Z">
        <w:r w:rsidR="00C74420" w:rsidRPr="005B0AF7" w:rsidDel="00EF70B7">
          <w:rPr>
            <w:rFonts w:ascii="ArialMT" w:hAnsi="ArialMT"/>
            <w:sz w:val="18"/>
            <w:szCs w:val="18"/>
          </w:rPr>
          <w:delText>D</w:delText>
        </w:r>
      </w:del>
      <w:r w:rsidR="00C74420" w:rsidRPr="005B0AF7">
        <w:rPr>
          <w:rFonts w:ascii="ArialMT" w:hAnsi="ArialMT"/>
          <w:sz w:val="18"/>
          <w:szCs w:val="18"/>
        </w:rPr>
        <w:t xml:space="preserve"> showcases a simple extension of the fingerprinting algorithm using the data from this cluster. When summing the fingerprints of the individual components, a weight factor can be multiplied into a reagent’s fingerprint to influence the clustering within the manifold. The </w:t>
      </w:r>
      <w:r w:rsidR="006717EB" w:rsidRPr="005B0AF7">
        <w:rPr>
          <w:rFonts w:ascii="ArialMT" w:hAnsi="ArialMT"/>
          <w:sz w:val="18"/>
          <w:szCs w:val="18"/>
        </w:rPr>
        <w:t>96 reactions</w:t>
      </w:r>
      <w:r w:rsidR="00C74420" w:rsidRPr="005B0AF7">
        <w:rPr>
          <w:rFonts w:ascii="ArialMT" w:hAnsi="ArialMT"/>
          <w:sz w:val="18"/>
          <w:szCs w:val="18"/>
        </w:rPr>
        <w:t xml:space="preserve"> between </w:t>
      </w:r>
      <w:r w:rsidR="00C74420" w:rsidRPr="005B0AF7">
        <w:rPr>
          <w:rFonts w:ascii="ArialMT" w:hAnsi="ArialMT"/>
          <w:b/>
          <w:bCs/>
          <w:sz w:val="18"/>
          <w:szCs w:val="18"/>
        </w:rPr>
        <w:t>1</w:t>
      </w:r>
      <w:r w:rsidR="00C74420" w:rsidRPr="005B0AF7">
        <w:rPr>
          <w:rFonts w:ascii="ArialMT" w:hAnsi="ArialMT"/>
          <w:sz w:val="18"/>
          <w:szCs w:val="18"/>
        </w:rPr>
        <w:t xml:space="preserve"> and </w:t>
      </w:r>
      <w:r w:rsidR="00C74420" w:rsidRPr="005B0AF7">
        <w:rPr>
          <w:rFonts w:ascii="ArialMT" w:hAnsi="ArialMT"/>
          <w:b/>
          <w:bCs/>
          <w:sz w:val="18"/>
          <w:szCs w:val="18"/>
        </w:rPr>
        <w:t>2</w:t>
      </w:r>
      <w:r w:rsidR="00C74420" w:rsidRPr="005B0AF7">
        <w:rPr>
          <w:rFonts w:ascii="ArialMT" w:hAnsi="ArialMT"/>
          <w:sz w:val="18"/>
          <w:szCs w:val="18"/>
        </w:rPr>
        <w:t xml:space="preserve"> were encoded as reaction </w:t>
      </w:r>
      <w:r w:rsidR="006717EB" w:rsidRPr="005B0AF7">
        <w:rPr>
          <w:rFonts w:ascii="ArialMT" w:hAnsi="ArialMT"/>
          <w:sz w:val="18"/>
          <w:szCs w:val="18"/>
        </w:rPr>
        <w:t>fingerprints in two different formats. Once where the catalyst fingerprint was weighed by a factor of three, and again where the base fingerprint was weighed by a factor of three.  These two datasets were then fed into the t</w:t>
      </w:r>
      <w:r w:rsidR="00C743B2" w:rsidRPr="005B0AF7">
        <w:rPr>
          <w:rFonts w:ascii="ArialMT" w:hAnsi="ArialMT"/>
          <w:sz w:val="18"/>
          <w:szCs w:val="18"/>
        </w:rPr>
        <w:t>-</w:t>
      </w:r>
      <w:r w:rsidR="006717EB" w:rsidRPr="005B0AF7">
        <w:rPr>
          <w:rFonts w:ascii="ArialMT" w:hAnsi="ArialMT"/>
          <w:sz w:val="18"/>
          <w:szCs w:val="18"/>
        </w:rPr>
        <w:t>SNE reduction algorithm, and three plots colored by product/internal standard integrations, catalyst, and base for each of the two datasets are displayed in Figure 2</w:t>
      </w:r>
      <w:ins w:id="213" w:author="Mahjour, Babak" w:date="2023-06-20T21:34:00Z">
        <w:r w:rsidR="00EF70B7">
          <w:rPr>
            <w:rFonts w:ascii="ArialMT" w:hAnsi="ArialMT"/>
            <w:sz w:val="18"/>
            <w:szCs w:val="18"/>
          </w:rPr>
          <w:t>E</w:t>
        </w:r>
      </w:ins>
      <w:del w:id="214" w:author="Mahjour, Babak" w:date="2023-06-20T21:34:00Z">
        <w:r w:rsidR="006717EB" w:rsidRPr="005B0AF7" w:rsidDel="00EF70B7">
          <w:rPr>
            <w:rFonts w:ascii="ArialMT" w:hAnsi="ArialMT"/>
            <w:sz w:val="18"/>
            <w:szCs w:val="18"/>
          </w:rPr>
          <w:delText>D</w:delText>
        </w:r>
      </w:del>
      <w:r w:rsidR="006717EB" w:rsidRPr="005B0AF7">
        <w:rPr>
          <w:rFonts w:ascii="ArialMT" w:hAnsi="ArialMT"/>
          <w:sz w:val="18"/>
          <w:szCs w:val="18"/>
        </w:rPr>
        <w:t>.    As revealed by the color encoded reagents, elevating the catalyst weight produces manifolds with catalyst clusters, and similar behavior is seen with base clusters when elevating the base weight.</w:t>
      </w:r>
      <w:r w:rsidR="00A02E80">
        <w:rPr>
          <w:rFonts w:ascii="ArialMT" w:hAnsi="ArialMT"/>
          <w:sz w:val="18"/>
          <w:szCs w:val="18"/>
        </w:rPr>
        <w:t xml:space="preserve"> This fingerprinting method can be used to identify reagents with high generality.  For the same dataset, weighing is used to cluster electrophile and nucleophile pairs (Figure S</w:t>
      </w:r>
      <w:ins w:id="215" w:author="Mahjour, Babak" w:date="2023-06-20T21:35:00Z">
        <w:r w:rsidR="00EF70B7">
          <w:rPr>
            <w:rFonts w:ascii="ArialMT" w:hAnsi="ArialMT"/>
            <w:sz w:val="18"/>
            <w:szCs w:val="18"/>
          </w:rPr>
          <w:t>7</w:t>
        </w:r>
      </w:ins>
      <w:del w:id="216" w:author="Mahjour, Babak" w:date="2023-06-20T21:35:00Z">
        <w:r w:rsidR="00A02E80" w:rsidDel="00EF70B7">
          <w:rPr>
            <w:rFonts w:ascii="ArialMT" w:hAnsi="ArialMT"/>
            <w:sz w:val="18"/>
            <w:szCs w:val="18"/>
          </w:rPr>
          <w:delText>5</w:delText>
        </w:r>
      </w:del>
      <w:r w:rsidR="00A02E80">
        <w:rPr>
          <w:rFonts w:ascii="ArialMT" w:hAnsi="ArialMT"/>
          <w:sz w:val="18"/>
          <w:szCs w:val="18"/>
        </w:rPr>
        <w:t>).  When weighing the catalyst component, RuPhos Pd G3 was found as a high generality palladium catalyst and resulted in a 0.49 PROD/IS integration across 20 electrophile/nucleophile pairs.  Similarly,</w:t>
      </w:r>
      <w:r w:rsidR="00A02E80" w:rsidRPr="00A02E80">
        <w:t xml:space="preserve"> </w:t>
      </w:r>
      <w:r w:rsidR="00A02E80" w:rsidRPr="00A02E80">
        <w:rPr>
          <w:rFonts w:ascii="ArialMT" w:hAnsi="ArialMT"/>
          <w:sz w:val="18"/>
          <w:szCs w:val="18"/>
        </w:rPr>
        <w:t>2-tert-</w:t>
      </w:r>
      <w:ins w:id="217" w:author="Mahjour, Babak" w:date="2023-06-20T22:31:00Z">
        <w:r w:rsidR="00D41F31">
          <w:rPr>
            <w:rFonts w:ascii="ArialMT" w:hAnsi="ArialMT"/>
            <w:sz w:val="18"/>
            <w:szCs w:val="18"/>
          </w:rPr>
          <w:t>b</w:t>
        </w:r>
      </w:ins>
      <w:del w:id="218" w:author="Mahjour, Babak" w:date="2023-06-20T22:31:00Z">
        <w:r w:rsidR="00A02E80" w:rsidRPr="00A02E80" w:rsidDel="00D41F31">
          <w:rPr>
            <w:rFonts w:ascii="ArialMT" w:hAnsi="ArialMT"/>
            <w:sz w:val="18"/>
            <w:szCs w:val="18"/>
          </w:rPr>
          <w:delText>B</w:delText>
        </w:r>
      </w:del>
      <w:r w:rsidR="00A02E80" w:rsidRPr="00A02E80">
        <w:rPr>
          <w:rFonts w:ascii="ArialMT" w:hAnsi="ArialMT"/>
          <w:sz w:val="18"/>
          <w:szCs w:val="18"/>
        </w:rPr>
        <w:t>utyl-1,1,3,3-tetramethylguanidine</w:t>
      </w:r>
      <w:r w:rsidR="00A02E80">
        <w:rPr>
          <w:rFonts w:ascii="ArialMT" w:hAnsi="ArialMT"/>
          <w:sz w:val="18"/>
          <w:szCs w:val="18"/>
        </w:rPr>
        <w:t xml:space="preserve"> was found as a high generality base and a mixture of water and DMSO was found as a high generality solvent that worked consistently across the substrate scope used in the campaign. </w:t>
      </w:r>
    </w:p>
    <w:p w14:paraId="377F4943" w14:textId="18FF1E7A" w:rsidR="00CE44D3" w:rsidRDefault="00B16705" w:rsidP="008F7635">
      <w:pPr>
        <w:jc w:val="center"/>
        <w:rPr>
          <w:rFonts w:ascii="Arial" w:hAnsi="Arial" w:cs="Arial"/>
          <w:b/>
          <w:bCs/>
          <w:sz w:val="22"/>
          <w:szCs w:val="22"/>
        </w:rPr>
      </w:pPr>
      <w:del w:id="219" w:author="Mahjour, Babak" w:date="2023-06-20T19:14:00Z">
        <w:r w:rsidDel="0062474E">
          <w:rPr>
            <w:rFonts w:ascii="Arial" w:hAnsi="Arial" w:cs="Arial"/>
            <w:b/>
            <w:bCs/>
            <w:noProof/>
            <w:sz w:val="22"/>
            <w:szCs w:val="22"/>
          </w:rPr>
          <w:lastRenderedPageBreak/>
          <w:drawing>
            <wp:inline distT="0" distB="0" distL="0" distR="0" wp14:anchorId="2C359541" wp14:editId="0E40DDD4">
              <wp:extent cx="6383020" cy="7674610"/>
              <wp:effectExtent l="0" t="0" r="5080" b="0"/>
              <wp:docPr id="5" name="Picture 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3020" cy="7674610"/>
                      </a:xfrm>
                      <a:prstGeom prst="rect">
                        <a:avLst/>
                      </a:prstGeom>
                    </pic:spPr>
                  </pic:pic>
                </a:graphicData>
              </a:graphic>
            </wp:inline>
          </w:drawing>
        </w:r>
      </w:del>
      <w:ins w:id="220" w:author="Mahjour, Babak" w:date="2023-06-20T19:14:00Z">
        <w:r w:rsidR="0062474E">
          <w:rPr>
            <w:rFonts w:ascii="Arial" w:hAnsi="Arial" w:cs="Arial"/>
            <w:b/>
            <w:bCs/>
            <w:noProof/>
            <w:sz w:val="22"/>
            <w:szCs w:val="22"/>
          </w:rPr>
          <w:drawing>
            <wp:inline distT="0" distB="0" distL="0" distR="0" wp14:anchorId="33542322" wp14:editId="103764EA">
              <wp:extent cx="6383020" cy="8419465"/>
              <wp:effectExtent l="0" t="0" r="5080" b="0"/>
              <wp:docPr id="1416686363"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6363" name="Picture 2" descr="A screenshot of a computer screen&#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3020" cy="8419465"/>
                      </a:xfrm>
                      <a:prstGeom prst="rect">
                        <a:avLst/>
                      </a:prstGeom>
                    </pic:spPr>
                  </pic:pic>
                </a:graphicData>
              </a:graphic>
            </wp:inline>
          </w:drawing>
        </w:r>
      </w:ins>
    </w:p>
    <w:p w14:paraId="0E05D8B8" w14:textId="7993091E" w:rsidR="007D2513" w:rsidRPr="005B0AF7" w:rsidRDefault="00CE44D3" w:rsidP="008F7635">
      <w:pPr>
        <w:jc w:val="both"/>
        <w:rPr>
          <w:rFonts w:ascii="ArialMT" w:hAnsi="ArialMT"/>
          <w:sz w:val="18"/>
          <w:szCs w:val="18"/>
        </w:rPr>
      </w:pPr>
      <w:r w:rsidRPr="005B0AF7">
        <w:rPr>
          <w:rFonts w:ascii="Arial" w:hAnsi="Arial" w:cs="Arial"/>
          <w:b/>
          <w:bCs/>
          <w:sz w:val="18"/>
          <w:szCs w:val="18"/>
        </w:rPr>
        <w:t xml:space="preserve">Figure 2. </w:t>
      </w:r>
      <w:r w:rsidRPr="005B0AF7">
        <w:rPr>
          <w:rFonts w:ascii="ArialMT" w:hAnsi="ArialMT"/>
          <w:sz w:val="18"/>
          <w:szCs w:val="18"/>
        </w:rPr>
        <w:t xml:space="preserve">2,786 Suzuki reactions performed in a high-throughput format plotted using a t-SNE trained on </w:t>
      </w:r>
      <w:r w:rsidRPr="005B0AF7">
        <w:rPr>
          <w:rFonts w:ascii="Arial" w:hAnsi="Arial" w:cs="Arial"/>
          <w:i/>
          <w:iCs/>
          <w:sz w:val="18"/>
          <w:szCs w:val="18"/>
        </w:rPr>
        <w:t>reaction fingerprints</w:t>
      </w:r>
      <w:r w:rsidRPr="005B0AF7">
        <w:rPr>
          <w:rFonts w:ascii="ArialMT" w:hAnsi="ArialMT"/>
          <w:sz w:val="18"/>
          <w:szCs w:val="18"/>
        </w:rPr>
        <w:t>, each of which formed through the sum or concatenation of a reactant fingerprint for all components involved a particular reaction.</w:t>
      </w:r>
      <w:r w:rsidR="001110CB" w:rsidRPr="005B0AF7">
        <w:rPr>
          <w:rFonts w:ascii="ArialMT" w:hAnsi="ArialMT"/>
          <w:sz w:val="18"/>
          <w:szCs w:val="18"/>
        </w:rPr>
        <w:t xml:space="preserve"> </w:t>
      </w:r>
      <w:ins w:id="221" w:author="Mahjour, Babak" w:date="2023-06-20T21:47:00Z">
        <w:r w:rsidR="005A21EA">
          <w:rPr>
            <w:rFonts w:ascii="ArialMT" w:hAnsi="ArialMT"/>
            <w:sz w:val="18"/>
            <w:szCs w:val="18"/>
          </w:rPr>
          <w:t xml:space="preserve">(A) The template of the reaction performed across all experiments. </w:t>
        </w:r>
      </w:ins>
      <w:r w:rsidR="001110CB" w:rsidRPr="005B0AF7">
        <w:rPr>
          <w:rFonts w:ascii="ArialMT" w:hAnsi="ArialMT"/>
          <w:sz w:val="18"/>
          <w:szCs w:val="18"/>
        </w:rPr>
        <w:t>(</w:t>
      </w:r>
      <w:ins w:id="222" w:author="Mahjour, Babak" w:date="2023-06-20T21:46:00Z">
        <w:r w:rsidR="005A21EA">
          <w:rPr>
            <w:rFonts w:ascii="ArialMT" w:hAnsi="ArialMT"/>
            <w:sz w:val="18"/>
            <w:szCs w:val="18"/>
          </w:rPr>
          <w:t>B</w:t>
        </w:r>
      </w:ins>
      <w:del w:id="223" w:author="Mahjour, Babak" w:date="2023-06-20T21:46:00Z">
        <w:r w:rsidR="007A603A" w:rsidRPr="005B0AF7" w:rsidDel="005A21EA">
          <w:rPr>
            <w:rFonts w:ascii="ArialMT" w:hAnsi="ArialMT"/>
            <w:sz w:val="18"/>
            <w:szCs w:val="18"/>
          </w:rPr>
          <w:delText>A</w:delText>
        </w:r>
      </w:del>
      <w:r w:rsidR="001110CB" w:rsidRPr="005B0AF7">
        <w:rPr>
          <w:rFonts w:ascii="ArialMT" w:hAnsi="ArialMT"/>
          <w:sz w:val="18"/>
          <w:szCs w:val="18"/>
        </w:rPr>
        <w:t xml:space="preserve">) The </w:t>
      </w:r>
      <w:r w:rsidRPr="005B0AF7">
        <w:rPr>
          <w:rFonts w:ascii="ArialMT" w:hAnsi="ArialMT"/>
          <w:sz w:val="18"/>
          <w:szCs w:val="18"/>
        </w:rPr>
        <w:t>2,048</w:t>
      </w:r>
      <w:r w:rsidR="007E7CD9" w:rsidRPr="005B0AF7">
        <w:rPr>
          <w:rFonts w:ascii="ArialMT" w:hAnsi="ArialMT"/>
          <w:sz w:val="18"/>
          <w:szCs w:val="18"/>
        </w:rPr>
        <w:t>-</w:t>
      </w:r>
      <w:r w:rsidRPr="005B0AF7">
        <w:rPr>
          <w:rFonts w:ascii="ArialMT" w:hAnsi="ArialMT"/>
          <w:sz w:val="18"/>
          <w:szCs w:val="18"/>
        </w:rPr>
        <w:t xml:space="preserve">bit radius four Morgan Fingerprint of each reaction’s electrophile, nucleophile, base, catalyst, and solvent were summed, plotted, and colored by </w:t>
      </w:r>
      <w:del w:id="224" w:author="Mahjour, Babak" w:date="2023-06-20T17:21:00Z">
        <w:r w:rsidRPr="00886BF9" w:rsidDel="00BD0D2E">
          <w:rPr>
            <w:rFonts w:ascii="ArialMT" w:hAnsi="ArialMT"/>
            <w:sz w:val="18"/>
            <w:szCs w:val="18"/>
            <w:highlight w:val="yellow"/>
            <w:rPrChange w:id="225" w:author="Tim Cernak" w:date="2023-06-19T15:07:00Z">
              <w:rPr>
                <w:rFonts w:ascii="ArialMT" w:hAnsi="ArialMT"/>
                <w:sz w:val="18"/>
                <w:szCs w:val="18"/>
              </w:rPr>
            </w:rPrChange>
          </w:rPr>
          <w:delText>yield</w:delText>
        </w:r>
        <w:r w:rsidRPr="005B0AF7" w:rsidDel="00BD0D2E">
          <w:rPr>
            <w:rFonts w:ascii="ArialMT" w:hAnsi="ArialMT"/>
            <w:sz w:val="18"/>
            <w:szCs w:val="18"/>
          </w:rPr>
          <w:delText xml:space="preserve"> </w:delText>
        </w:r>
      </w:del>
      <w:ins w:id="226" w:author="Mahjour, Babak" w:date="2023-06-20T17:21:00Z">
        <w:r w:rsidR="00BD0D2E">
          <w:rPr>
            <w:rFonts w:ascii="ArialMT" w:hAnsi="ArialMT"/>
            <w:sz w:val="18"/>
            <w:szCs w:val="18"/>
          </w:rPr>
          <w:t>output</w:t>
        </w:r>
        <w:r w:rsidR="00BD0D2E" w:rsidRPr="005B0AF7">
          <w:rPr>
            <w:rFonts w:ascii="ArialMT" w:hAnsi="ArialMT"/>
            <w:sz w:val="18"/>
            <w:szCs w:val="18"/>
          </w:rPr>
          <w:t xml:space="preserve"> </w:t>
        </w:r>
      </w:ins>
      <w:r w:rsidRPr="005B0AF7">
        <w:rPr>
          <w:rFonts w:ascii="ArialMT" w:hAnsi="ArialMT"/>
          <w:sz w:val="18"/>
          <w:szCs w:val="18"/>
        </w:rPr>
        <w:t>group.</w:t>
      </w:r>
      <w:r w:rsidR="001110CB" w:rsidRPr="005B0AF7">
        <w:rPr>
          <w:rFonts w:ascii="ArialMT" w:hAnsi="ArialMT"/>
          <w:sz w:val="18"/>
          <w:szCs w:val="18"/>
        </w:rPr>
        <w:t xml:space="preserve"> </w:t>
      </w:r>
      <w:r w:rsidR="007A603A" w:rsidRPr="005B0AF7">
        <w:rPr>
          <w:rFonts w:ascii="ArialMT" w:hAnsi="ArialMT"/>
          <w:sz w:val="18"/>
          <w:szCs w:val="18"/>
        </w:rPr>
        <w:t>(</w:t>
      </w:r>
      <w:ins w:id="227" w:author="Mahjour, Babak" w:date="2023-06-20T21:47:00Z">
        <w:r w:rsidR="005A21EA">
          <w:rPr>
            <w:rFonts w:ascii="ArialMT" w:hAnsi="ArialMT"/>
            <w:sz w:val="18"/>
            <w:szCs w:val="18"/>
          </w:rPr>
          <w:t>C</w:t>
        </w:r>
      </w:ins>
      <w:del w:id="228" w:author="Mahjour, Babak" w:date="2023-06-20T21:47:00Z">
        <w:r w:rsidR="007A603A" w:rsidRPr="005B0AF7" w:rsidDel="005A21EA">
          <w:rPr>
            <w:rFonts w:ascii="ArialMT" w:hAnsi="ArialMT"/>
            <w:sz w:val="18"/>
            <w:szCs w:val="18"/>
          </w:rPr>
          <w:delText>B</w:delText>
        </w:r>
      </w:del>
      <w:r w:rsidR="007A603A" w:rsidRPr="005B0AF7">
        <w:rPr>
          <w:rFonts w:ascii="ArialMT" w:hAnsi="ArialMT"/>
          <w:sz w:val="18"/>
          <w:szCs w:val="18"/>
        </w:rPr>
        <w:t xml:space="preserve">) The same manifold colored by </w:t>
      </w:r>
      <w:r w:rsidR="00B72FC9" w:rsidRPr="005B0AF7">
        <w:rPr>
          <w:rFonts w:ascii="ArialMT" w:hAnsi="ArialMT"/>
          <w:sz w:val="18"/>
          <w:szCs w:val="18"/>
        </w:rPr>
        <w:t xml:space="preserve">exact product/internal standard values and </w:t>
      </w:r>
      <w:r w:rsidR="007A603A" w:rsidRPr="005B0AF7">
        <w:rPr>
          <w:rFonts w:ascii="ArialMT" w:hAnsi="ArialMT"/>
          <w:sz w:val="18"/>
          <w:szCs w:val="18"/>
        </w:rPr>
        <w:t xml:space="preserve">reagent </w:t>
      </w:r>
      <w:del w:id="229" w:author="Mahjour, Babak" w:date="2023-06-20T17:21:00Z">
        <w:r w:rsidR="007A603A" w:rsidRPr="00886BF9" w:rsidDel="00BD0D2E">
          <w:rPr>
            <w:rFonts w:ascii="ArialMT" w:hAnsi="ArialMT"/>
            <w:sz w:val="18"/>
            <w:szCs w:val="18"/>
            <w:highlight w:val="yellow"/>
            <w:rPrChange w:id="230" w:author="Tim Cernak" w:date="2023-06-19T15:07:00Z">
              <w:rPr>
                <w:rFonts w:ascii="ArialMT" w:hAnsi="ArialMT"/>
                <w:sz w:val="18"/>
                <w:szCs w:val="18"/>
              </w:rPr>
            </w:rPrChange>
          </w:rPr>
          <w:delText>class</w:delText>
        </w:r>
        <w:r w:rsidR="00B72FC9" w:rsidRPr="00886BF9" w:rsidDel="00BD0D2E">
          <w:rPr>
            <w:rFonts w:ascii="ArialMT" w:hAnsi="ArialMT"/>
            <w:sz w:val="18"/>
            <w:szCs w:val="18"/>
            <w:highlight w:val="yellow"/>
            <w:rPrChange w:id="231" w:author="Tim Cernak" w:date="2023-06-19T15:07:00Z">
              <w:rPr>
                <w:rFonts w:ascii="ArialMT" w:hAnsi="ArialMT"/>
                <w:sz w:val="18"/>
                <w:szCs w:val="18"/>
              </w:rPr>
            </w:rPrChange>
          </w:rPr>
          <w:delText>es</w:delText>
        </w:r>
        <w:r w:rsidR="007A603A" w:rsidRPr="005B0AF7" w:rsidDel="00BD0D2E">
          <w:rPr>
            <w:rFonts w:ascii="ArialMT" w:hAnsi="ArialMT"/>
            <w:sz w:val="18"/>
            <w:szCs w:val="18"/>
          </w:rPr>
          <w:delText xml:space="preserve"> </w:delText>
        </w:r>
      </w:del>
      <w:ins w:id="232" w:author="Mahjour, Babak" w:date="2023-06-20T17:21:00Z">
        <w:r w:rsidR="00BD0D2E">
          <w:rPr>
            <w:rFonts w:ascii="ArialMT" w:hAnsi="ArialMT"/>
            <w:sz w:val="18"/>
            <w:szCs w:val="18"/>
          </w:rPr>
          <w:t>components</w:t>
        </w:r>
        <w:r w:rsidR="00BD0D2E" w:rsidRPr="005B0AF7">
          <w:rPr>
            <w:rFonts w:ascii="ArialMT" w:hAnsi="ArialMT"/>
            <w:sz w:val="18"/>
            <w:szCs w:val="18"/>
          </w:rPr>
          <w:t xml:space="preserve"> </w:t>
        </w:r>
      </w:ins>
      <w:r w:rsidR="007A603A" w:rsidRPr="005B0AF7">
        <w:rPr>
          <w:rFonts w:ascii="ArialMT" w:hAnsi="ArialMT"/>
          <w:sz w:val="18"/>
          <w:szCs w:val="18"/>
        </w:rPr>
        <w:t xml:space="preserve">(electrophile, nucleophile, catalyst, </w:t>
      </w:r>
      <w:r w:rsidR="007A603A" w:rsidRPr="005B0AF7">
        <w:rPr>
          <w:rFonts w:ascii="ArialMT" w:hAnsi="ArialMT"/>
          <w:sz w:val="18"/>
          <w:szCs w:val="18"/>
        </w:rPr>
        <w:lastRenderedPageBreak/>
        <w:t>base, solvent.)</w:t>
      </w:r>
      <w:r w:rsidR="00B72FC9" w:rsidRPr="005B0AF7">
        <w:rPr>
          <w:rFonts w:ascii="ArialMT" w:hAnsi="ArialMT"/>
          <w:sz w:val="18"/>
          <w:szCs w:val="18"/>
        </w:rPr>
        <w:t xml:space="preserve"> (</w:t>
      </w:r>
      <w:ins w:id="233" w:author="Mahjour, Babak" w:date="2023-06-20T21:47:00Z">
        <w:r w:rsidR="005A21EA">
          <w:rPr>
            <w:rFonts w:ascii="ArialMT" w:hAnsi="ArialMT"/>
            <w:sz w:val="18"/>
            <w:szCs w:val="18"/>
          </w:rPr>
          <w:t>D</w:t>
        </w:r>
      </w:ins>
      <w:del w:id="234" w:author="Mahjour, Babak" w:date="2023-06-20T21:47:00Z">
        <w:r w:rsidR="00B72FC9" w:rsidRPr="005B0AF7" w:rsidDel="005A21EA">
          <w:rPr>
            <w:rFonts w:ascii="ArialMT" w:hAnsi="ArialMT"/>
            <w:sz w:val="18"/>
            <w:szCs w:val="18"/>
          </w:rPr>
          <w:delText>C</w:delText>
        </w:r>
      </w:del>
      <w:r w:rsidR="00B72FC9" w:rsidRPr="005B0AF7">
        <w:rPr>
          <w:rFonts w:ascii="ArialMT" w:hAnsi="ArialMT"/>
          <w:sz w:val="18"/>
          <w:szCs w:val="18"/>
        </w:rPr>
        <w:t xml:space="preserve">) </w:t>
      </w:r>
      <w:r w:rsidR="007A603A" w:rsidRPr="005B0AF7">
        <w:rPr>
          <w:rFonts w:ascii="ArialMT" w:hAnsi="ArialMT"/>
          <w:sz w:val="18"/>
          <w:szCs w:val="18"/>
        </w:rPr>
        <w:t xml:space="preserve">A specific reaction cluster containing all reactions between substrates </w:t>
      </w:r>
      <w:r w:rsidR="007A603A" w:rsidRPr="005B0AF7">
        <w:rPr>
          <w:rFonts w:ascii="ArialMT" w:hAnsi="ArialMT"/>
          <w:b/>
          <w:bCs/>
          <w:sz w:val="18"/>
          <w:szCs w:val="18"/>
        </w:rPr>
        <w:t>1</w:t>
      </w:r>
      <w:r w:rsidR="007A603A" w:rsidRPr="005B0AF7">
        <w:rPr>
          <w:rFonts w:ascii="ArialMT" w:hAnsi="ArialMT"/>
          <w:sz w:val="18"/>
          <w:szCs w:val="18"/>
        </w:rPr>
        <w:t xml:space="preserve"> and </w:t>
      </w:r>
      <w:r w:rsidR="007A603A" w:rsidRPr="005B0AF7">
        <w:rPr>
          <w:rFonts w:ascii="ArialMT" w:hAnsi="ArialMT"/>
          <w:b/>
          <w:bCs/>
          <w:sz w:val="18"/>
          <w:szCs w:val="18"/>
        </w:rPr>
        <w:t>2</w:t>
      </w:r>
      <w:r w:rsidR="007A603A" w:rsidRPr="005B0AF7">
        <w:rPr>
          <w:rFonts w:ascii="ArialMT" w:hAnsi="ArialMT"/>
          <w:sz w:val="18"/>
          <w:szCs w:val="18"/>
        </w:rPr>
        <w:t xml:space="preserve">. </w:t>
      </w:r>
      <w:r w:rsidR="001110CB" w:rsidRPr="005B0AF7">
        <w:rPr>
          <w:rFonts w:ascii="ArialMT" w:hAnsi="ArialMT"/>
          <w:sz w:val="18"/>
          <w:szCs w:val="18"/>
        </w:rPr>
        <w:t>(</w:t>
      </w:r>
      <w:ins w:id="235" w:author="Mahjour, Babak" w:date="2023-06-20T21:47:00Z">
        <w:r w:rsidR="005A21EA">
          <w:rPr>
            <w:rFonts w:ascii="ArialMT" w:hAnsi="ArialMT"/>
            <w:sz w:val="18"/>
            <w:szCs w:val="18"/>
          </w:rPr>
          <w:t>E</w:t>
        </w:r>
      </w:ins>
      <w:del w:id="236" w:author="Mahjour, Babak" w:date="2023-06-20T21:47:00Z">
        <w:r w:rsidR="00B72FC9" w:rsidRPr="005B0AF7" w:rsidDel="005A21EA">
          <w:rPr>
            <w:rFonts w:ascii="ArialMT" w:hAnsi="ArialMT"/>
            <w:sz w:val="18"/>
            <w:szCs w:val="18"/>
          </w:rPr>
          <w:delText>D</w:delText>
        </w:r>
      </w:del>
      <w:r w:rsidR="001110CB" w:rsidRPr="005B0AF7">
        <w:rPr>
          <w:rFonts w:ascii="ArialMT" w:hAnsi="ArialMT"/>
          <w:sz w:val="18"/>
          <w:szCs w:val="18"/>
        </w:rPr>
        <w:t xml:space="preserve">) </w:t>
      </w:r>
      <w:r w:rsidR="00B72FC9" w:rsidRPr="005B0AF7">
        <w:rPr>
          <w:rFonts w:ascii="ArialMT" w:hAnsi="ArialMT"/>
          <w:sz w:val="18"/>
          <w:szCs w:val="18"/>
        </w:rPr>
        <w:t>t</w:t>
      </w:r>
      <w:r w:rsidR="00C743B2" w:rsidRPr="005B0AF7">
        <w:rPr>
          <w:rFonts w:ascii="ArialMT" w:hAnsi="ArialMT"/>
          <w:sz w:val="18"/>
          <w:szCs w:val="18"/>
        </w:rPr>
        <w:t>-</w:t>
      </w:r>
      <w:r w:rsidR="00B72FC9" w:rsidRPr="005B0AF7">
        <w:rPr>
          <w:rFonts w:ascii="ArialMT" w:hAnsi="ArialMT"/>
          <w:sz w:val="18"/>
          <w:szCs w:val="18"/>
        </w:rPr>
        <w:t>SNE of the reactions in the selected cluster when the catalyst fingerprint is multiplied by three (top) and when the base fingerprint is multiplied by three (bottom). The three manifolds for each result are colored by product/internal standard values, catalyst, and base.</w:t>
      </w:r>
    </w:p>
    <w:p w14:paraId="709FC544" w14:textId="77777777" w:rsidR="007D2513" w:rsidRDefault="007D2513" w:rsidP="008F7635">
      <w:pPr>
        <w:pBdr>
          <w:bottom w:val="single" w:sz="4" w:space="1" w:color="auto"/>
        </w:pBdr>
        <w:jc w:val="both"/>
        <w:rPr>
          <w:rFonts w:ascii="ArialMT" w:hAnsi="ArialMT"/>
          <w:sz w:val="22"/>
          <w:szCs w:val="22"/>
        </w:rPr>
      </w:pPr>
    </w:p>
    <w:p w14:paraId="395B97F7" w14:textId="1157CEA8" w:rsidR="007D2513" w:rsidRDefault="007D2513" w:rsidP="008F7635">
      <w:pPr>
        <w:jc w:val="both"/>
        <w:rPr>
          <w:rFonts w:ascii="ArialMT" w:hAnsi="ArialMT"/>
          <w:sz w:val="22"/>
          <w:szCs w:val="22"/>
        </w:rPr>
        <w:sectPr w:rsidR="007D2513" w:rsidSect="00CE44D3">
          <w:pgSz w:w="12240" w:h="15840"/>
          <w:pgMar w:top="720" w:right="1094" w:bottom="720" w:left="1094" w:header="720" w:footer="720" w:gutter="0"/>
          <w:cols w:space="720"/>
          <w:docGrid w:linePitch="360"/>
        </w:sectPr>
      </w:pPr>
    </w:p>
    <w:p w14:paraId="2D953C31" w14:textId="77777777" w:rsidR="001527C1" w:rsidRDefault="001527C1" w:rsidP="008F7635">
      <w:pPr>
        <w:pStyle w:val="NormalWeb"/>
        <w:spacing w:before="0" w:beforeAutospacing="0" w:after="0" w:afterAutospacing="0"/>
        <w:jc w:val="both"/>
        <w:rPr>
          <w:rFonts w:ascii="Arial" w:hAnsi="Arial" w:cs="Arial"/>
          <w:b/>
          <w:bCs/>
          <w:sz w:val="18"/>
          <w:szCs w:val="18"/>
        </w:rPr>
      </w:pPr>
    </w:p>
    <w:p w14:paraId="273747EE" w14:textId="77777777" w:rsidR="001527C1" w:rsidRDefault="001527C1" w:rsidP="008F7635">
      <w:pPr>
        <w:pStyle w:val="NormalWeb"/>
        <w:spacing w:before="0" w:beforeAutospacing="0" w:after="0" w:afterAutospacing="0"/>
        <w:jc w:val="both"/>
        <w:rPr>
          <w:rFonts w:ascii="Arial" w:hAnsi="Arial" w:cs="Arial"/>
          <w:b/>
          <w:bCs/>
          <w:sz w:val="18"/>
          <w:szCs w:val="18"/>
        </w:rPr>
      </w:pPr>
    </w:p>
    <w:p w14:paraId="23177E16" w14:textId="5132DC39" w:rsidR="006717EB" w:rsidRPr="005B0AF7" w:rsidRDefault="006717EB" w:rsidP="008F7635">
      <w:pPr>
        <w:pStyle w:val="NormalWeb"/>
        <w:spacing w:before="0" w:beforeAutospacing="0" w:after="0" w:afterAutospacing="0"/>
        <w:jc w:val="both"/>
        <w:rPr>
          <w:rFonts w:ascii="Arial" w:hAnsi="Arial" w:cs="Arial"/>
          <w:b/>
          <w:bCs/>
          <w:sz w:val="18"/>
          <w:szCs w:val="18"/>
        </w:rPr>
      </w:pPr>
      <w:r w:rsidRPr="005B0AF7">
        <w:rPr>
          <w:rFonts w:ascii="Arial" w:hAnsi="Arial" w:cs="Arial"/>
          <w:b/>
          <w:bCs/>
          <w:sz w:val="18"/>
          <w:szCs w:val="18"/>
        </w:rPr>
        <w:t>Results and Discussion</w:t>
      </w:r>
    </w:p>
    <w:p w14:paraId="7C9A6D21" w14:textId="77777777" w:rsidR="00D30878" w:rsidRDefault="00126326" w:rsidP="00F70245">
      <w:pPr>
        <w:pStyle w:val="NormalWeb"/>
        <w:spacing w:before="0" w:beforeAutospacing="0" w:after="0" w:afterAutospacing="0"/>
        <w:ind w:firstLine="720"/>
        <w:jc w:val="both"/>
        <w:rPr>
          <w:ins w:id="237" w:author="Mahjour, Babak" w:date="2023-06-20T22:20:00Z"/>
          <w:rFonts w:ascii="ArialMT" w:hAnsi="ArialMT"/>
          <w:sz w:val="18"/>
          <w:szCs w:val="18"/>
        </w:rPr>
      </w:pPr>
      <w:r w:rsidRPr="005B0AF7">
        <w:rPr>
          <w:rFonts w:ascii="ArialMT" w:hAnsi="ArialMT"/>
          <w:sz w:val="18"/>
          <w:szCs w:val="18"/>
        </w:rPr>
        <w:t xml:space="preserve">Figure 3 </w:t>
      </w:r>
      <w:del w:id="238" w:author="Tim Cernak" w:date="2023-06-19T15:07:00Z">
        <w:r w:rsidRPr="005B0AF7" w:rsidDel="00886BF9">
          <w:rPr>
            <w:rFonts w:ascii="ArialMT" w:hAnsi="ArialMT"/>
            <w:sz w:val="18"/>
            <w:szCs w:val="18"/>
          </w:rPr>
          <w:delText>demonstrates the ability to control the</w:delText>
        </w:r>
      </w:del>
      <w:ins w:id="239" w:author="Tim Cernak" w:date="2023-06-19T15:07:00Z">
        <w:r w:rsidR="00886BF9">
          <w:rPr>
            <w:rFonts w:ascii="ArialMT" w:hAnsi="ArialMT"/>
            <w:sz w:val="18"/>
            <w:szCs w:val="18"/>
          </w:rPr>
          <w:t>shows a</w:t>
        </w:r>
      </w:ins>
      <w:r w:rsidRPr="005B0AF7">
        <w:rPr>
          <w:rFonts w:ascii="ArialMT" w:hAnsi="ArialMT"/>
          <w:sz w:val="18"/>
          <w:szCs w:val="18"/>
        </w:rPr>
        <w:t xml:space="preserve"> reaction landscape </w:t>
      </w:r>
      <w:del w:id="240" w:author="Tim Cernak" w:date="2023-06-19T15:08:00Z">
        <w:r w:rsidRPr="005B0AF7" w:rsidDel="00886BF9">
          <w:rPr>
            <w:rFonts w:ascii="ArialMT" w:hAnsi="ArialMT"/>
            <w:sz w:val="18"/>
            <w:szCs w:val="18"/>
          </w:rPr>
          <w:delText xml:space="preserve">by showcasing a study where the line of chemist reasoning is visualized </w:delText>
        </w:r>
      </w:del>
      <w:r w:rsidRPr="005B0AF7">
        <w:rPr>
          <w:rFonts w:ascii="ArialMT" w:hAnsi="ArialMT"/>
          <w:sz w:val="18"/>
          <w:szCs w:val="18"/>
        </w:rPr>
        <w:t xml:space="preserve">from the </w:t>
      </w:r>
      <w:del w:id="241" w:author="Tim Cernak" w:date="2023-06-19T15:08:00Z">
        <w:r w:rsidRPr="005B0AF7" w:rsidDel="00886BF9">
          <w:rPr>
            <w:rFonts w:ascii="ArialMT" w:hAnsi="ArialMT"/>
            <w:sz w:val="18"/>
            <w:szCs w:val="18"/>
          </w:rPr>
          <w:delText xml:space="preserve">campaign </w:delText>
        </w:r>
      </w:del>
      <w:r w:rsidRPr="005B0AF7">
        <w:rPr>
          <w:rFonts w:ascii="ArialMT" w:hAnsi="ArialMT"/>
          <w:sz w:val="18"/>
          <w:szCs w:val="18"/>
        </w:rPr>
        <w:t xml:space="preserve">discovery of a </w:t>
      </w:r>
      <w:r w:rsidRPr="005B0AF7">
        <w:rPr>
          <w:rFonts w:ascii="ArialMT" w:hAnsi="ArialMT"/>
          <w:i/>
          <w:iCs/>
          <w:sz w:val="18"/>
          <w:szCs w:val="18"/>
        </w:rPr>
        <w:t>sp</w:t>
      </w:r>
      <w:r w:rsidRPr="005B0AF7">
        <w:rPr>
          <w:rFonts w:ascii="ArialMT" w:hAnsi="ArialMT"/>
          <w:sz w:val="18"/>
          <w:szCs w:val="18"/>
          <w:vertAlign w:val="superscript"/>
        </w:rPr>
        <w:t>3</w:t>
      </w:r>
      <w:r w:rsidRPr="005B0AF7">
        <w:rPr>
          <w:rFonts w:ascii="ArialMT" w:hAnsi="ArialMT"/>
          <w:sz w:val="18"/>
          <w:szCs w:val="18"/>
        </w:rPr>
        <w:t>–</w:t>
      </w:r>
      <w:r w:rsidRPr="005B0AF7">
        <w:rPr>
          <w:rFonts w:ascii="ArialMT" w:hAnsi="ArialMT"/>
          <w:i/>
          <w:iCs/>
          <w:sz w:val="18"/>
          <w:szCs w:val="18"/>
        </w:rPr>
        <w:t>sp</w:t>
      </w:r>
      <w:r w:rsidRPr="005B0AF7">
        <w:rPr>
          <w:rFonts w:ascii="ArialMT" w:hAnsi="ArialMT"/>
          <w:sz w:val="18"/>
          <w:szCs w:val="18"/>
          <w:vertAlign w:val="superscript"/>
        </w:rPr>
        <w:t>3</w:t>
      </w:r>
      <w:r w:rsidRPr="005B0AF7">
        <w:rPr>
          <w:rFonts w:ascii="ArialMT" w:hAnsi="ArialMT"/>
          <w:sz w:val="18"/>
          <w:szCs w:val="18"/>
        </w:rPr>
        <w:t xml:space="preserve"> deaminative–decarboxylative carbon–carbon cross coupling reaction</w:t>
      </w:r>
      <w:ins w:id="242" w:author="Tim Cernak" w:date="2023-06-19T15:08:00Z">
        <w:r w:rsidR="00886BF9">
          <w:rPr>
            <w:rFonts w:ascii="ArialMT" w:hAnsi="ArialMT"/>
            <w:sz w:val="18"/>
            <w:szCs w:val="18"/>
          </w:rPr>
          <w:t xml:space="preserve"> over multiple HTE experiments</w:t>
        </w:r>
      </w:ins>
      <w:r w:rsidRPr="005B0AF7">
        <w:rPr>
          <w:rFonts w:ascii="ArialMT" w:hAnsi="ArialMT"/>
          <w:sz w:val="18"/>
          <w:szCs w:val="18"/>
        </w:rPr>
        <w:t xml:space="preserve">. In this study, </w:t>
      </w:r>
      <w:r w:rsidR="00F95593" w:rsidRPr="005B0AF7">
        <w:rPr>
          <w:rFonts w:ascii="ArialMT" w:hAnsi="ArialMT"/>
          <w:sz w:val="18"/>
          <w:szCs w:val="18"/>
        </w:rPr>
        <w:t>the fingerprints of all acid</w:t>
      </w:r>
      <w:r w:rsidR="0005593B" w:rsidRPr="005B0AF7">
        <w:rPr>
          <w:rFonts w:ascii="ArialMT" w:hAnsi="ArialMT"/>
          <w:sz w:val="18"/>
          <w:szCs w:val="18"/>
        </w:rPr>
        <w:t xml:space="preserve"> electrophile</w:t>
      </w:r>
      <w:r w:rsidR="00F95593" w:rsidRPr="005B0AF7">
        <w:rPr>
          <w:rFonts w:ascii="ArialMT" w:hAnsi="ArialMT"/>
          <w:sz w:val="18"/>
          <w:szCs w:val="18"/>
        </w:rPr>
        <w:t xml:space="preserve">s </w:t>
      </w:r>
      <w:del w:id="243" w:author="Mahjour, Babak" w:date="2023-06-20T22:19:00Z">
        <w:r w:rsidR="00F95593" w:rsidRPr="005B0AF7" w:rsidDel="00D30878">
          <w:rPr>
            <w:rFonts w:ascii="ArialMT" w:hAnsi="ArialMT"/>
            <w:sz w:val="18"/>
            <w:szCs w:val="18"/>
          </w:rPr>
          <w:delText xml:space="preserve">are </w:delText>
        </w:r>
      </w:del>
      <w:ins w:id="244" w:author="Mahjour, Babak" w:date="2023-06-20T22:19:00Z">
        <w:r w:rsidR="00D30878">
          <w:rPr>
            <w:rFonts w:ascii="ArialMT" w:hAnsi="ArialMT"/>
            <w:sz w:val="18"/>
            <w:szCs w:val="18"/>
          </w:rPr>
          <w:t>were</w:t>
        </w:r>
        <w:r w:rsidR="00D30878" w:rsidRPr="005B0AF7">
          <w:rPr>
            <w:rFonts w:ascii="ArialMT" w:hAnsi="ArialMT"/>
            <w:sz w:val="18"/>
            <w:szCs w:val="18"/>
          </w:rPr>
          <w:t xml:space="preserve"> </w:t>
        </w:r>
      </w:ins>
      <w:r w:rsidR="00F95593" w:rsidRPr="005B0AF7">
        <w:rPr>
          <w:rFonts w:ascii="ArialMT" w:hAnsi="ArialMT"/>
          <w:sz w:val="18"/>
          <w:szCs w:val="18"/>
        </w:rPr>
        <w:t xml:space="preserve">multiplied by 3 </w:t>
      </w:r>
      <w:r w:rsidR="0005593B" w:rsidRPr="005B0AF7">
        <w:rPr>
          <w:rFonts w:ascii="ArialMT" w:hAnsi="ArialMT"/>
          <w:sz w:val="18"/>
          <w:szCs w:val="18"/>
        </w:rPr>
        <w:t>(w</w:t>
      </w:r>
      <w:r w:rsidR="0005593B" w:rsidRPr="005B0AF7">
        <w:rPr>
          <w:rFonts w:ascii="ArialMT" w:hAnsi="ArialMT"/>
          <w:sz w:val="18"/>
          <w:szCs w:val="18"/>
          <w:vertAlign w:val="subscript"/>
        </w:rPr>
        <w:t>e</w:t>
      </w:r>
      <w:r w:rsidR="0005593B" w:rsidRPr="005B0AF7">
        <w:rPr>
          <w:rFonts w:ascii="ArialMT" w:hAnsi="ArialMT"/>
          <w:sz w:val="18"/>
          <w:szCs w:val="18"/>
        </w:rPr>
        <w:t xml:space="preserve"> = 3) </w:t>
      </w:r>
      <w:r w:rsidR="00F95593" w:rsidRPr="005B0AF7">
        <w:rPr>
          <w:rFonts w:ascii="ArialMT" w:hAnsi="ArialMT"/>
          <w:sz w:val="18"/>
          <w:szCs w:val="18"/>
        </w:rPr>
        <w:t xml:space="preserve">before summing with the fingerprints of the other reagents. This trivial modification </w:t>
      </w:r>
      <w:del w:id="245" w:author="Tim Cernak" w:date="2023-06-19T15:10:00Z">
        <w:r w:rsidR="00F95593" w:rsidRPr="005B0AF7" w:rsidDel="00886BF9">
          <w:rPr>
            <w:rFonts w:ascii="ArialMT" w:hAnsi="ArialMT"/>
            <w:sz w:val="18"/>
            <w:szCs w:val="18"/>
          </w:rPr>
          <w:delText xml:space="preserve">will result in the dimensionality reduction algorithm making clusters of reactions containing the </w:delText>
        </w:r>
        <w:r w:rsidR="0081620F" w:rsidRPr="005B0AF7" w:rsidDel="00886BF9">
          <w:rPr>
            <w:rFonts w:ascii="ArialMT" w:hAnsi="ArialMT"/>
            <w:sz w:val="18"/>
            <w:szCs w:val="18"/>
          </w:rPr>
          <w:delText xml:space="preserve">substance </w:delText>
        </w:r>
        <w:r w:rsidR="00F95593" w:rsidRPr="005B0AF7" w:rsidDel="00886BF9">
          <w:rPr>
            <w:rFonts w:ascii="ArialMT" w:hAnsi="ArialMT"/>
            <w:sz w:val="18"/>
            <w:szCs w:val="18"/>
          </w:rPr>
          <w:delText>with the elevated fingerprint</w:delText>
        </w:r>
      </w:del>
      <w:ins w:id="246" w:author="Tim Cernak" w:date="2023-06-19T15:10:00Z">
        <w:r w:rsidR="00886BF9">
          <w:rPr>
            <w:rFonts w:ascii="ArialMT" w:hAnsi="ArialMT"/>
            <w:sz w:val="18"/>
            <w:szCs w:val="18"/>
          </w:rPr>
          <w:t>result</w:t>
        </w:r>
      </w:ins>
      <w:ins w:id="247" w:author="Mahjour, Babak" w:date="2023-06-20T22:19:00Z">
        <w:r w:rsidR="00D30878">
          <w:rPr>
            <w:rFonts w:ascii="ArialMT" w:hAnsi="ArialMT"/>
            <w:sz w:val="18"/>
            <w:szCs w:val="18"/>
          </w:rPr>
          <w:t>ed</w:t>
        </w:r>
      </w:ins>
      <w:ins w:id="248" w:author="Tim Cernak" w:date="2023-06-19T15:10:00Z">
        <w:del w:id="249" w:author="Mahjour, Babak" w:date="2023-06-20T22:19:00Z">
          <w:r w:rsidR="00886BF9" w:rsidDel="00D30878">
            <w:rPr>
              <w:rFonts w:ascii="ArialMT" w:hAnsi="ArialMT"/>
              <w:sz w:val="18"/>
              <w:szCs w:val="18"/>
            </w:rPr>
            <w:delText>s</w:delText>
          </w:r>
        </w:del>
        <w:r w:rsidR="00886BF9">
          <w:rPr>
            <w:rFonts w:ascii="ArialMT" w:hAnsi="ArialMT"/>
            <w:sz w:val="18"/>
            <w:szCs w:val="18"/>
          </w:rPr>
          <w:t xml:space="preserve"> in clusters of reactions based on electrophile</w:t>
        </w:r>
      </w:ins>
      <w:r w:rsidR="00F95593" w:rsidRPr="005B0AF7">
        <w:rPr>
          <w:rFonts w:ascii="ArialMT" w:hAnsi="ArialMT"/>
          <w:sz w:val="18"/>
          <w:szCs w:val="18"/>
        </w:rPr>
        <w:t xml:space="preserve">.  </w:t>
      </w:r>
    </w:p>
    <w:p w14:paraId="78EAE540" w14:textId="237F6F36" w:rsidR="00F70245" w:rsidRDefault="00F95593" w:rsidP="00D30878">
      <w:pPr>
        <w:pStyle w:val="NormalWeb"/>
        <w:spacing w:before="0" w:beforeAutospacing="0" w:after="0" w:afterAutospacing="0"/>
        <w:ind w:firstLine="720"/>
        <w:jc w:val="both"/>
        <w:rPr>
          <w:rFonts w:ascii="ArialMT" w:hAnsi="ArialMT"/>
          <w:sz w:val="18"/>
          <w:szCs w:val="18"/>
        </w:rPr>
      </w:pPr>
      <w:r w:rsidRPr="005B0AF7">
        <w:rPr>
          <w:rFonts w:ascii="ArialMT" w:hAnsi="ArialMT"/>
          <w:sz w:val="18"/>
          <w:szCs w:val="18"/>
        </w:rPr>
        <w:t xml:space="preserve">As shown in </w:t>
      </w:r>
      <w:r w:rsidR="0005593B" w:rsidRPr="005B0AF7">
        <w:rPr>
          <w:rFonts w:ascii="ArialMT" w:hAnsi="ArialMT"/>
          <w:sz w:val="18"/>
          <w:szCs w:val="18"/>
        </w:rPr>
        <w:t xml:space="preserve">Figure </w:t>
      </w:r>
      <w:r w:rsidR="001110CB" w:rsidRPr="005B0AF7">
        <w:rPr>
          <w:rFonts w:ascii="ArialMT" w:hAnsi="ArialMT"/>
          <w:sz w:val="18"/>
          <w:szCs w:val="18"/>
        </w:rPr>
        <w:t>3</w:t>
      </w:r>
      <w:r w:rsidRPr="005B0AF7">
        <w:rPr>
          <w:rFonts w:ascii="ArialMT" w:hAnsi="ArialMT"/>
          <w:sz w:val="18"/>
          <w:szCs w:val="18"/>
        </w:rPr>
        <w:t>, with the acid</w:t>
      </w:r>
      <w:r w:rsidR="007A603A" w:rsidRPr="005B0AF7">
        <w:rPr>
          <w:rFonts w:ascii="ArialMT" w:hAnsi="ArialMT"/>
          <w:sz w:val="18"/>
          <w:szCs w:val="18"/>
        </w:rPr>
        <w:t xml:space="preserve"> electrophile</w:t>
      </w:r>
      <w:r w:rsidRPr="005B0AF7">
        <w:rPr>
          <w:rFonts w:ascii="ArialMT" w:hAnsi="ArialMT"/>
          <w:sz w:val="18"/>
          <w:szCs w:val="18"/>
        </w:rPr>
        <w:t>s having an elevated weight, the clusters</w:t>
      </w:r>
      <w:del w:id="250" w:author="Mahjour, Babak" w:date="2023-06-20T22:20:00Z">
        <w:r w:rsidRPr="005B0AF7" w:rsidDel="00D30878">
          <w:rPr>
            <w:rFonts w:ascii="ArialMT" w:hAnsi="ArialMT"/>
            <w:sz w:val="18"/>
            <w:szCs w:val="18"/>
          </w:rPr>
          <w:delText xml:space="preserve"> </w:delText>
        </w:r>
      </w:del>
      <w:ins w:id="251" w:author="Mahjour, Babak" w:date="2023-06-20T22:20:00Z">
        <w:r w:rsidR="00D30878">
          <w:rPr>
            <w:rFonts w:ascii="ArialMT" w:hAnsi="ArialMT"/>
            <w:sz w:val="18"/>
            <w:szCs w:val="18"/>
          </w:rPr>
          <w:t xml:space="preserve"> within</w:t>
        </w:r>
      </w:ins>
      <w:del w:id="252" w:author="Mahjour, Babak" w:date="2023-06-20T22:20:00Z">
        <w:r w:rsidRPr="005B0AF7" w:rsidDel="00D30878">
          <w:rPr>
            <w:rFonts w:ascii="ArialMT" w:hAnsi="ArialMT"/>
            <w:sz w:val="18"/>
            <w:szCs w:val="18"/>
          </w:rPr>
          <w:delText xml:space="preserve">are </w:delText>
        </w:r>
      </w:del>
      <w:del w:id="253" w:author="Mahjour, Babak" w:date="2023-06-20T20:53:00Z">
        <w:r w:rsidRPr="005B0AF7" w:rsidDel="004B023A">
          <w:rPr>
            <w:rFonts w:ascii="ArialMT" w:hAnsi="ArialMT"/>
            <w:sz w:val="18"/>
            <w:szCs w:val="18"/>
          </w:rPr>
          <w:delText xml:space="preserve">cleanly </w:delText>
        </w:r>
      </w:del>
      <w:del w:id="254" w:author="Mahjour, Babak" w:date="2023-06-20T22:20:00Z">
        <w:r w:rsidRPr="005B0AF7" w:rsidDel="00D30878">
          <w:rPr>
            <w:rFonts w:ascii="ArialMT" w:hAnsi="ArialMT"/>
            <w:sz w:val="18"/>
            <w:szCs w:val="18"/>
          </w:rPr>
          <w:delText xml:space="preserve">divided into reactions with </w:delText>
        </w:r>
        <w:r w:rsidR="008D6BE0" w:rsidRPr="005B0AF7" w:rsidDel="00D30878">
          <w:rPr>
            <w:rFonts w:ascii="ArialMT" w:hAnsi="ArialMT"/>
            <w:sz w:val="18"/>
            <w:szCs w:val="18"/>
          </w:rPr>
          <w:delText>different acids</w:delText>
        </w:r>
        <w:r w:rsidRPr="005B0AF7" w:rsidDel="00D30878">
          <w:rPr>
            <w:rFonts w:ascii="ArialMT" w:hAnsi="ArialMT"/>
            <w:sz w:val="18"/>
            <w:szCs w:val="18"/>
          </w:rPr>
          <w:delText xml:space="preserve"> components. </w:delText>
        </w:r>
      </w:del>
      <w:del w:id="255" w:author="Mahjour, Babak" w:date="2023-06-20T21:16:00Z">
        <w:r w:rsidR="008D6BE0" w:rsidRPr="005B0AF7" w:rsidDel="00AB5188">
          <w:rPr>
            <w:rFonts w:ascii="ArialMT" w:hAnsi="ArialMT"/>
            <w:sz w:val="18"/>
            <w:szCs w:val="18"/>
          </w:rPr>
          <w:delText xml:space="preserve"> This creates a distinct landscape that separates periods of methodology</w:delText>
        </w:r>
        <w:r w:rsidR="006717EB" w:rsidRPr="005B0AF7" w:rsidDel="00AB5188">
          <w:rPr>
            <w:rFonts w:ascii="ArialMT" w:hAnsi="ArialMT"/>
            <w:sz w:val="18"/>
            <w:szCs w:val="18"/>
          </w:rPr>
          <w:delText xml:space="preserve"> </w:delText>
        </w:r>
        <w:r w:rsidR="008D6BE0" w:rsidRPr="005B0AF7" w:rsidDel="00AB5188">
          <w:rPr>
            <w:rFonts w:ascii="ArialMT" w:hAnsi="ArialMT"/>
            <w:sz w:val="18"/>
            <w:szCs w:val="18"/>
          </w:rPr>
          <w:delText xml:space="preserve">optimization and substrate scope exploration. </w:delText>
        </w:r>
      </w:del>
      <w:moveToRangeStart w:id="256" w:author="Mahjour, Babak" w:date="2023-06-20T20:53:00Z" w:name="move138186815"/>
      <w:commentRangeStart w:id="257"/>
      <w:moveTo w:id="258" w:author="Mahjour, Babak" w:date="2023-06-20T20:53:00Z">
        <w:del w:id="259" w:author="Mahjour, Babak" w:date="2023-06-20T22:20:00Z">
          <w:r w:rsidR="004B023A" w:rsidRPr="00E5641E" w:rsidDel="00D30878">
            <w:rPr>
              <w:rFonts w:ascii="Arial" w:hAnsi="Arial" w:cs="Arial"/>
              <w:sz w:val="18"/>
              <w:szCs w:val="18"/>
            </w:rPr>
            <w:delText>When elevating the weight of a substrate,</w:delText>
          </w:r>
        </w:del>
        <w:r w:rsidR="004B023A" w:rsidRPr="00E5641E">
          <w:rPr>
            <w:rFonts w:ascii="Arial" w:hAnsi="Arial" w:cs="Arial"/>
            <w:sz w:val="18"/>
            <w:szCs w:val="18"/>
          </w:rPr>
          <w:t xml:space="preserve"> the manifold </w:t>
        </w:r>
        <w:del w:id="260" w:author="Mahjour, Babak" w:date="2023-06-20T20:53:00Z">
          <w:r w:rsidR="004B023A" w:rsidRPr="00E5641E" w:rsidDel="004B023A">
            <w:rPr>
              <w:rFonts w:ascii="Arial" w:hAnsi="Arial" w:cs="Arial"/>
              <w:sz w:val="18"/>
              <w:szCs w:val="18"/>
            </w:rPr>
            <w:delText>can be cleanly</w:delText>
          </w:r>
        </w:del>
      </w:moveTo>
      <w:ins w:id="261" w:author="Mahjour, Babak" w:date="2023-06-20T22:20:00Z">
        <w:r w:rsidR="00D30878">
          <w:rPr>
            <w:rFonts w:ascii="Arial" w:hAnsi="Arial" w:cs="Arial"/>
            <w:sz w:val="18"/>
            <w:szCs w:val="18"/>
          </w:rPr>
          <w:t>are</w:t>
        </w:r>
      </w:ins>
      <w:moveTo w:id="262" w:author="Mahjour, Babak" w:date="2023-06-20T20:53:00Z">
        <w:r w:rsidR="004B023A" w:rsidRPr="00E5641E">
          <w:rPr>
            <w:rFonts w:ascii="Arial" w:hAnsi="Arial" w:cs="Arial"/>
            <w:sz w:val="18"/>
            <w:szCs w:val="18"/>
          </w:rPr>
          <w:t xml:space="preserve"> split </w:t>
        </w:r>
      </w:moveTo>
      <w:ins w:id="263" w:author="Mahjour, Babak" w:date="2023-06-20T20:53:00Z">
        <w:r w:rsidR="004B023A" w:rsidRPr="00E5641E">
          <w:rPr>
            <w:rFonts w:ascii="Arial" w:hAnsi="Arial" w:cs="Arial"/>
            <w:sz w:val="18"/>
            <w:szCs w:val="18"/>
          </w:rPr>
          <w:t xml:space="preserve">into three </w:t>
        </w:r>
      </w:ins>
      <w:ins w:id="264" w:author="Mahjour, Babak" w:date="2023-06-20T21:16:00Z">
        <w:r w:rsidR="00AB5188" w:rsidRPr="00E5641E">
          <w:rPr>
            <w:rFonts w:ascii="Arial" w:hAnsi="Arial" w:cs="Arial"/>
            <w:sz w:val="18"/>
            <w:szCs w:val="18"/>
          </w:rPr>
          <w:t xml:space="preserve">distinct </w:t>
        </w:r>
      </w:ins>
      <w:ins w:id="265" w:author="Mahjour, Babak" w:date="2023-06-20T20:53:00Z">
        <w:r w:rsidR="004B023A" w:rsidRPr="00E5641E">
          <w:rPr>
            <w:rFonts w:ascii="Arial" w:hAnsi="Arial" w:cs="Arial"/>
            <w:sz w:val="18"/>
            <w:szCs w:val="18"/>
          </w:rPr>
          <w:t>regimes</w:t>
        </w:r>
      </w:ins>
      <w:ins w:id="266" w:author="Mahjour, Babak" w:date="2023-06-20T21:17:00Z">
        <w:r w:rsidR="00AB5188" w:rsidRPr="00E5641E">
          <w:rPr>
            <w:rFonts w:ascii="Arial" w:hAnsi="Arial" w:cs="Arial"/>
            <w:sz w:val="18"/>
            <w:szCs w:val="18"/>
          </w:rPr>
          <w:t xml:space="preserve"> reflecting the </w:t>
        </w:r>
      </w:ins>
      <w:ins w:id="267" w:author="Mahjour, Babak" w:date="2023-06-20T21:36:00Z">
        <w:r w:rsidR="00EF70B7" w:rsidRPr="00E5641E">
          <w:rPr>
            <w:rFonts w:ascii="Arial" w:hAnsi="Arial" w:cs="Arial"/>
            <w:sz w:val="18"/>
            <w:szCs w:val="18"/>
          </w:rPr>
          <w:t>stages in the discovery and development of the chemistry</w:t>
        </w:r>
      </w:ins>
      <w:ins w:id="268" w:author="Mahjour, Babak" w:date="2023-06-20T20:53:00Z">
        <w:r w:rsidR="004B023A" w:rsidRPr="00E5641E">
          <w:rPr>
            <w:rFonts w:ascii="Arial" w:hAnsi="Arial" w:cs="Arial"/>
            <w:sz w:val="18"/>
            <w:szCs w:val="18"/>
          </w:rPr>
          <w:t xml:space="preserve">. </w:t>
        </w:r>
      </w:ins>
      <w:ins w:id="269" w:author="Mahjour, Babak" w:date="2023-06-20T21:17:00Z">
        <w:r w:rsidR="00AB5188" w:rsidRPr="00E5641E">
          <w:rPr>
            <w:rFonts w:ascii="ArialMT" w:hAnsi="ArialMT"/>
            <w:sz w:val="18"/>
            <w:szCs w:val="18"/>
            <w:rPrChange w:id="270" w:author="Mahjour, Babak" w:date="2023-06-20T21:50:00Z">
              <w:rPr>
                <w:rFonts w:ascii="ArialMT" w:hAnsi="ArialMT"/>
                <w:sz w:val="18"/>
                <w:szCs w:val="18"/>
                <w:highlight w:val="yellow"/>
              </w:rPr>
            </w:rPrChange>
          </w:rPr>
          <w:t xml:space="preserve">The discovery campaign began with using the free acid </w:t>
        </w:r>
        <w:r w:rsidR="00AB5188" w:rsidRPr="00E5641E">
          <w:rPr>
            <w:rFonts w:ascii="ArialMT" w:hAnsi="ArialMT"/>
            <w:b/>
            <w:bCs/>
            <w:sz w:val="18"/>
            <w:szCs w:val="18"/>
            <w:rPrChange w:id="271" w:author="Mahjour, Babak" w:date="2023-06-20T21:50:00Z">
              <w:rPr>
                <w:rFonts w:ascii="ArialMT" w:hAnsi="ArialMT"/>
                <w:b/>
                <w:bCs/>
                <w:sz w:val="18"/>
                <w:szCs w:val="18"/>
                <w:highlight w:val="yellow"/>
              </w:rPr>
            </w:rPrChange>
          </w:rPr>
          <w:t>4</w:t>
        </w:r>
        <w:r w:rsidR="00AB5188" w:rsidRPr="00E5641E">
          <w:rPr>
            <w:rFonts w:ascii="ArialMT" w:hAnsi="ArialMT"/>
            <w:sz w:val="18"/>
            <w:szCs w:val="18"/>
            <w:rPrChange w:id="272" w:author="Mahjour, Babak" w:date="2023-06-20T21:50:00Z">
              <w:rPr>
                <w:rFonts w:ascii="ArialMT" w:hAnsi="ArialMT"/>
                <w:sz w:val="18"/>
                <w:szCs w:val="18"/>
                <w:highlight w:val="yellow"/>
              </w:rPr>
            </w:rPrChange>
          </w:rPr>
          <w:t xml:space="preserve"> as the model substrate (Figure 3 </w:t>
        </w:r>
      </w:ins>
      <w:ins w:id="273" w:author="Mahjour, Babak" w:date="2023-06-20T21:37:00Z">
        <w:r w:rsidR="00E273D1" w:rsidRPr="00E5641E">
          <w:rPr>
            <w:rFonts w:ascii="ArialMT" w:hAnsi="ArialMT"/>
            <w:sz w:val="18"/>
            <w:szCs w:val="18"/>
            <w:rPrChange w:id="274" w:author="Mahjour, Babak" w:date="2023-06-20T21:50:00Z">
              <w:rPr>
                <w:rFonts w:ascii="ArialMT" w:hAnsi="ArialMT"/>
                <w:sz w:val="18"/>
                <w:szCs w:val="18"/>
                <w:highlight w:val="yellow"/>
              </w:rPr>
            </w:rPrChange>
          </w:rPr>
          <w:t>–</w:t>
        </w:r>
      </w:ins>
      <w:ins w:id="275" w:author="Mahjour, Babak" w:date="2023-06-20T21:17:00Z">
        <w:r w:rsidR="00AB5188" w:rsidRPr="00E5641E">
          <w:rPr>
            <w:rFonts w:ascii="ArialMT" w:hAnsi="ArialMT"/>
            <w:sz w:val="18"/>
            <w:szCs w:val="18"/>
            <w:rPrChange w:id="276" w:author="Mahjour, Babak" w:date="2023-06-20T21:50:00Z">
              <w:rPr>
                <w:rFonts w:ascii="ArialMT" w:hAnsi="ArialMT"/>
                <w:sz w:val="18"/>
                <w:szCs w:val="18"/>
                <w:highlight w:val="yellow"/>
              </w:rPr>
            </w:rPrChange>
          </w:rPr>
          <w:t xml:space="preserve"> </w:t>
        </w:r>
      </w:ins>
      <w:ins w:id="277" w:author="Mahjour, Babak" w:date="2023-06-20T21:37:00Z">
        <w:r w:rsidR="00E273D1" w:rsidRPr="00E5641E">
          <w:rPr>
            <w:rFonts w:ascii="ArialMT" w:hAnsi="ArialMT"/>
            <w:sz w:val="18"/>
            <w:szCs w:val="18"/>
            <w:rPrChange w:id="278" w:author="Mahjour, Babak" w:date="2023-06-20T21:50:00Z">
              <w:rPr>
                <w:rFonts w:ascii="ArialMT" w:hAnsi="ArialMT"/>
                <w:sz w:val="18"/>
                <w:szCs w:val="18"/>
                <w:highlight w:val="yellow"/>
              </w:rPr>
            </w:rPrChange>
          </w:rPr>
          <w:t xml:space="preserve">Initial </w:t>
        </w:r>
      </w:ins>
      <w:ins w:id="279" w:author="Mahjour, Babak" w:date="2023-06-20T21:40:00Z">
        <w:r w:rsidR="00E273D1" w:rsidRPr="00E5641E">
          <w:rPr>
            <w:rFonts w:ascii="ArialMT" w:hAnsi="ArialMT"/>
            <w:sz w:val="18"/>
            <w:szCs w:val="18"/>
            <w:rPrChange w:id="280" w:author="Mahjour, Babak" w:date="2023-06-20T21:50:00Z">
              <w:rPr>
                <w:rFonts w:ascii="ArialMT" w:hAnsi="ArialMT"/>
                <w:sz w:val="18"/>
                <w:szCs w:val="18"/>
                <w:highlight w:val="yellow"/>
              </w:rPr>
            </w:rPrChange>
          </w:rPr>
          <w:t>Reactions</w:t>
        </w:r>
      </w:ins>
      <w:ins w:id="281" w:author="Mahjour, Babak" w:date="2023-06-20T21:17:00Z">
        <w:r w:rsidR="00AB5188" w:rsidRPr="00E5641E">
          <w:rPr>
            <w:rFonts w:ascii="ArialMT" w:hAnsi="ArialMT"/>
            <w:sz w:val="18"/>
            <w:szCs w:val="18"/>
            <w:rPrChange w:id="282" w:author="Mahjour, Babak" w:date="2023-06-20T21:50:00Z">
              <w:rPr>
                <w:rFonts w:ascii="ArialMT" w:hAnsi="ArialMT"/>
                <w:sz w:val="18"/>
                <w:szCs w:val="18"/>
                <w:highlight w:val="yellow"/>
              </w:rPr>
            </w:rPrChange>
          </w:rPr>
          <w:t xml:space="preserve">) but after a limit to the reactivity was realized, efforts moved to the NHPI activated acid </w:t>
        </w:r>
        <w:r w:rsidR="00AB5188" w:rsidRPr="00E5641E">
          <w:rPr>
            <w:rFonts w:ascii="ArialMT" w:hAnsi="ArialMT"/>
            <w:b/>
            <w:bCs/>
            <w:sz w:val="18"/>
            <w:szCs w:val="18"/>
            <w:rPrChange w:id="283" w:author="Mahjour, Babak" w:date="2023-06-20T21:50:00Z">
              <w:rPr>
                <w:rFonts w:ascii="ArialMT" w:hAnsi="ArialMT"/>
                <w:b/>
                <w:bCs/>
                <w:sz w:val="18"/>
                <w:szCs w:val="18"/>
                <w:highlight w:val="yellow"/>
              </w:rPr>
            </w:rPrChange>
          </w:rPr>
          <w:t>5</w:t>
        </w:r>
        <w:r w:rsidR="00AB5188" w:rsidRPr="00E5641E">
          <w:rPr>
            <w:rFonts w:ascii="ArialMT" w:hAnsi="ArialMT"/>
            <w:sz w:val="18"/>
            <w:szCs w:val="18"/>
            <w:rPrChange w:id="284" w:author="Mahjour, Babak" w:date="2023-06-20T21:50:00Z">
              <w:rPr>
                <w:rFonts w:ascii="ArialMT" w:hAnsi="ArialMT"/>
                <w:sz w:val="18"/>
                <w:szCs w:val="18"/>
                <w:highlight w:val="yellow"/>
              </w:rPr>
            </w:rPrChange>
          </w:rPr>
          <w:t xml:space="preserve"> (</w:t>
        </w:r>
      </w:ins>
      <w:ins w:id="285" w:author="Mahjour, Babak" w:date="2023-06-20T21:37:00Z">
        <w:r w:rsidR="00E273D1" w:rsidRPr="00E5641E">
          <w:rPr>
            <w:rFonts w:ascii="ArialMT" w:hAnsi="ArialMT"/>
            <w:sz w:val="18"/>
            <w:szCs w:val="18"/>
            <w:rPrChange w:id="286" w:author="Mahjour, Babak" w:date="2023-06-20T21:50:00Z">
              <w:rPr>
                <w:rFonts w:ascii="ArialMT" w:hAnsi="ArialMT"/>
                <w:sz w:val="18"/>
                <w:szCs w:val="18"/>
                <w:highlight w:val="yellow"/>
              </w:rPr>
            </w:rPrChange>
          </w:rPr>
          <w:t>Figure 3 – Methodology Development</w:t>
        </w:r>
      </w:ins>
      <w:ins w:id="287" w:author="Mahjour, Babak" w:date="2023-06-20T21:17:00Z">
        <w:r w:rsidR="00AB5188" w:rsidRPr="00E5641E">
          <w:rPr>
            <w:rFonts w:ascii="ArialMT" w:hAnsi="ArialMT"/>
            <w:sz w:val="18"/>
            <w:szCs w:val="18"/>
            <w:rPrChange w:id="288" w:author="Mahjour, Babak" w:date="2023-06-20T21:50:00Z">
              <w:rPr>
                <w:rFonts w:ascii="ArialMT" w:hAnsi="ArialMT"/>
                <w:sz w:val="18"/>
                <w:szCs w:val="18"/>
                <w:highlight w:val="yellow"/>
              </w:rPr>
            </w:rPrChange>
          </w:rPr>
          <w:t xml:space="preserve">). </w:t>
        </w:r>
      </w:ins>
      <w:moveTo w:id="289" w:author="Mahjour, Babak" w:date="2023-06-20T20:53:00Z">
        <w:del w:id="290" w:author="Mahjour, Babak" w:date="2023-06-20T21:17:00Z">
          <w:r w:rsidR="004B023A" w:rsidRPr="00E5641E" w:rsidDel="00AB5188">
            <w:rPr>
              <w:rFonts w:ascii="Arial" w:hAnsi="Arial" w:cs="Arial"/>
              <w:sz w:val="18"/>
              <w:szCs w:val="18"/>
            </w:rPr>
            <w:delText xml:space="preserve">between areas of initial methodology development and substrate scope exploration (left). </w:delText>
          </w:r>
        </w:del>
        <w:r w:rsidR="004B023A" w:rsidRPr="00E5641E">
          <w:rPr>
            <w:rFonts w:ascii="Arial" w:hAnsi="Arial" w:cs="Arial"/>
            <w:sz w:val="18"/>
            <w:szCs w:val="18"/>
          </w:rPr>
          <w:t xml:space="preserve">In this case, the activated acid electrophile NHPI ester N-Boc-proline was used as the model substrate </w:t>
        </w:r>
        <w:r w:rsidR="004B023A" w:rsidRPr="00E5641E">
          <w:rPr>
            <w:rFonts w:ascii="Arial" w:hAnsi="Arial" w:cs="Arial"/>
            <w:sz w:val="18"/>
            <w:szCs w:val="18"/>
          </w:rPr>
          <w:t xml:space="preserve">for the reaction, resulting in a large cluster with few substrates and many conditions. </w:t>
        </w:r>
      </w:moveTo>
      <w:ins w:id="291" w:author="Mahjour, Babak" w:date="2023-06-20T21:45:00Z">
        <w:r w:rsidR="00E273D1" w:rsidRPr="00E5641E">
          <w:rPr>
            <w:rFonts w:ascii="ArialMT" w:hAnsi="ArialMT"/>
            <w:sz w:val="18"/>
            <w:szCs w:val="18"/>
          </w:rPr>
          <w:t>Thus</w:t>
        </w:r>
      </w:ins>
      <w:ins w:id="292" w:author="Mahjour, Babak" w:date="2023-06-20T21:42:00Z">
        <w:r w:rsidR="00E273D1" w:rsidRPr="00E5641E">
          <w:rPr>
            <w:rFonts w:ascii="ArialMT" w:hAnsi="ArialMT"/>
            <w:sz w:val="18"/>
            <w:szCs w:val="18"/>
          </w:rPr>
          <w:t>, most of the reactions in this dataset fall within the NHPI activated (</w:t>
        </w:r>
        <w:r w:rsidR="00E273D1" w:rsidRPr="00E5641E">
          <w:rPr>
            <w:rFonts w:ascii="ArialMT" w:hAnsi="ArialMT"/>
            <w:b/>
            <w:bCs/>
            <w:sz w:val="18"/>
            <w:szCs w:val="18"/>
          </w:rPr>
          <w:t>5</w:t>
        </w:r>
        <w:r w:rsidR="00E273D1" w:rsidRPr="00E5641E">
          <w:rPr>
            <w:rFonts w:ascii="ArialMT" w:hAnsi="ArialMT"/>
            <w:sz w:val="18"/>
            <w:szCs w:val="18"/>
          </w:rPr>
          <w:t>)</w:t>
        </w:r>
        <w:r w:rsidR="00E273D1" w:rsidRPr="00E5641E">
          <w:rPr>
            <w:rFonts w:ascii="ArialMT" w:hAnsi="ArialMT"/>
            <w:b/>
            <w:bCs/>
            <w:sz w:val="18"/>
            <w:szCs w:val="18"/>
          </w:rPr>
          <w:t xml:space="preserve"> </w:t>
        </w:r>
        <w:r w:rsidR="00E273D1" w:rsidRPr="00E5641E">
          <w:rPr>
            <w:rFonts w:ascii="ArialMT" w:hAnsi="ArialMT"/>
            <w:sz w:val="18"/>
            <w:szCs w:val="18"/>
          </w:rPr>
          <w:t xml:space="preserve">and free </w:t>
        </w:r>
        <w:r w:rsidR="00E273D1" w:rsidRPr="00E5641E">
          <w:rPr>
            <w:rFonts w:ascii="ArialMT" w:hAnsi="ArialMT"/>
            <w:sz w:val="18"/>
            <w:szCs w:val="18"/>
            <w:rPrChange w:id="293" w:author="Mahjour, Babak" w:date="2023-06-20T21:50:00Z">
              <w:rPr>
                <w:rFonts w:ascii="ArialMT" w:hAnsi="ArialMT"/>
                <w:sz w:val="18"/>
                <w:szCs w:val="18"/>
                <w:highlight w:val="yellow"/>
              </w:rPr>
            </w:rPrChange>
          </w:rPr>
          <w:t>acid (</w:t>
        </w:r>
        <w:r w:rsidR="00E273D1" w:rsidRPr="00E5641E">
          <w:rPr>
            <w:rFonts w:ascii="ArialMT" w:hAnsi="ArialMT"/>
            <w:b/>
            <w:bCs/>
            <w:sz w:val="18"/>
            <w:szCs w:val="18"/>
            <w:rPrChange w:id="294" w:author="Mahjour, Babak" w:date="2023-06-20T21:50:00Z">
              <w:rPr>
                <w:rFonts w:ascii="ArialMT" w:hAnsi="ArialMT"/>
                <w:b/>
                <w:bCs/>
                <w:sz w:val="18"/>
                <w:szCs w:val="18"/>
                <w:highlight w:val="yellow"/>
              </w:rPr>
            </w:rPrChange>
          </w:rPr>
          <w:t>4</w:t>
        </w:r>
        <w:r w:rsidR="00E273D1" w:rsidRPr="00E5641E">
          <w:rPr>
            <w:rFonts w:ascii="ArialMT" w:hAnsi="ArialMT"/>
            <w:sz w:val="18"/>
            <w:szCs w:val="18"/>
            <w:rPrChange w:id="295" w:author="Mahjour, Babak" w:date="2023-06-20T21:50:00Z">
              <w:rPr>
                <w:rFonts w:ascii="ArialMT" w:hAnsi="ArialMT"/>
                <w:sz w:val="18"/>
                <w:szCs w:val="18"/>
                <w:highlight w:val="yellow"/>
              </w:rPr>
            </w:rPrChange>
          </w:rPr>
          <w:t>)</w:t>
        </w:r>
        <w:r w:rsidR="00E273D1" w:rsidRPr="00E5641E">
          <w:rPr>
            <w:rFonts w:ascii="ArialMT" w:hAnsi="ArialMT"/>
            <w:b/>
            <w:bCs/>
            <w:sz w:val="18"/>
            <w:szCs w:val="18"/>
            <w:rPrChange w:id="296" w:author="Mahjour, Babak" w:date="2023-06-20T21:50:00Z">
              <w:rPr>
                <w:rFonts w:ascii="ArialMT" w:hAnsi="ArialMT"/>
                <w:b/>
                <w:bCs/>
                <w:sz w:val="18"/>
                <w:szCs w:val="18"/>
                <w:highlight w:val="yellow"/>
              </w:rPr>
            </w:rPrChange>
          </w:rPr>
          <w:t xml:space="preserve"> </w:t>
        </w:r>
        <w:r w:rsidR="00E273D1" w:rsidRPr="00E5641E">
          <w:rPr>
            <w:rFonts w:ascii="ArialMT" w:hAnsi="ArialMT"/>
            <w:sz w:val="18"/>
            <w:szCs w:val="18"/>
            <w:rPrChange w:id="297" w:author="Mahjour, Babak" w:date="2023-06-20T21:50:00Z">
              <w:rPr>
                <w:rFonts w:ascii="ArialMT" w:hAnsi="ArialMT"/>
                <w:sz w:val="18"/>
                <w:szCs w:val="18"/>
                <w:highlight w:val="yellow"/>
              </w:rPr>
            </w:rPrChange>
          </w:rPr>
          <w:t>N-Boc proline clusters colored in black (Figure 3</w:t>
        </w:r>
      </w:ins>
      <w:ins w:id="298" w:author="Mahjour, Babak" w:date="2023-06-20T21:46:00Z">
        <w:r w:rsidR="00E273D1" w:rsidRPr="00E5641E">
          <w:rPr>
            <w:rFonts w:ascii="ArialMT" w:hAnsi="ArialMT"/>
            <w:sz w:val="18"/>
            <w:szCs w:val="18"/>
            <w:rPrChange w:id="299" w:author="Mahjour, Babak" w:date="2023-06-20T21:50:00Z">
              <w:rPr>
                <w:rFonts w:ascii="ArialMT" w:hAnsi="ArialMT"/>
                <w:sz w:val="18"/>
                <w:szCs w:val="18"/>
                <w:highlight w:val="yellow"/>
              </w:rPr>
            </w:rPrChange>
          </w:rPr>
          <w:t>B</w:t>
        </w:r>
      </w:ins>
      <w:ins w:id="300" w:author="Mahjour, Babak" w:date="2023-06-20T21:42:00Z">
        <w:r w:rsidR="00E273D1" w:rsidRPr="00E5641E">
          <w:rPr>
            <w:rFonts w:ascii="ArialMT" w:hAnsi="ArialMT"/>
            <w:sz w:val="18"/>
            <w:szCs w:val="18"/>
            <w:rPrChange w:id="301" w:author="Mahjour, Babak" w:date="2023-06-20T21:50:00Z">
              <w:rPr>
                <w:rFonts w:ascii="ArialMT" w:hAnsi="ArialMT"/>
                <w:sz w:val="18"/>
                <w:szCs w:val="18"/>
                <w:highlight w:val="yellow"/>
              </w:rPr>
            </w:rPrChange>
          </w:rPr>
          <w:t xml:space="preserve"> – Initial Reactions) and yellow (Figure 3</w:t>
        </w:r>
      </w:ins>
      <w:ins w:id="302" w:author="Mahjour, Babak" w:date="2023-06-20T21:46:00Z">
        <w:r w:rsidR="00E273D1" w:rsidRPr="00E5641E">
          <w:rPr>
            <w:rFonts w:ascii="ArialMT" w:hAnsi="ArialMT"/>
            <w:sz w:val="18"/>
            <w:szCs w:val="18"/>
            <w:rPrChange w:id="303" w:author="Mahjour, Babak" w:date="2023-06-20T21:50:00Z">
              <w:rPr>
                <w:rFonts w:ascii="ArialMT" w:hAnsi="ArialMT"/>
                <w:sz w:val="18"/>
                <w:szCs w:val="18"/>
                <w:highlight w:val="yellow"/>
              </w:rPr>
            </w:rPrChange>
          </w:rPr>
          <w:t>B</w:t>
        </w:r>
      </w:ins>
      <w:ins w:id="304" w:author="Mahjour, Babak" w:date="2023-06-20T21:42:00Z">
        <w:r w:rsidR="00E273D1" w:rsidRPr="00E5641E">
          <w:rPr>
            <w:rFonts w:ascii="ArialMT" w:hAnsi="ArialMT"/>
            <w:sz w:val="18"/>
            <w:szCs w:val="18"/>
            <w:rPrChange w:id="305" w:author="Mahjour, Babak" w:date="2023-06-20T21:50:00Z">
              <w:rPr>
                <w:rFonts w:ascii="ArialMT" w:hAnsi="ArialMT"/>
                <w:sz w:val="18"/>
                <w:szCs w:val="18"/>
                <w:highlight w:val="yellow"/>
              </w:rPr>
            </w:rPrChange>
          </w:rPr>
          <w:t xml:space="preserve"> – Methodology Development) respectively. In the PROD/IS manifold shown in Figure 3</w:t>
        </w:r>
      </w:ins>
      <w:ins w:id="306" w:author="Mahjour, Babak" w:date="2023-06-20T21:46:00Z">
        <w:r w:rsidR="00E273D1" w:rsidRPr="00E5641E">
          <w:rPr>
            <w:rFonts w:ascii="ArialMT" w:hAnsi="ArialMT"/>
            <w:sz w:val="18"/>
            <w:szCs w:val="18"/>
            <w:rPrChange w:id="307" w:author="Mahjour, Babak" w:date="2023-06-20T21:50:00Z">
              <w:rPr>
                <w:rFonts w:ascii="ArialMT" w:hAnsi="ArialMT"/>
                <w:sz w:val="18"/>
                <w:szCs w:val="18"/>
                <w:highlight w:val="yellow"/>
              </w:rPr>
            </w:rPrChange>
          </w:rPr>
          <w:t>C</w:t>
        </w:r>
      </w:ins>
      <w:ins w:id="308" w:author="Mahjour, Babak" w:date="2023-06-20T21:42:00Z">
        <w:r w:rsidR="00E273D1" w:rsidRPr="00E5641E">
          <w:rPr>
            <w:rFonts w:ascii="ArialMT" w:hAnsi="ArialMT"/>
            <w:sz w:val="18"/>
            <w:szCs w:val="18"/>
            <w:rPrChange w:id="309" w:author="Mahjour, Babak" w:date="2023-06-20T21:50:00Z">
              <w:rPr>
                <w:rFonts w:ascii="ArialMT" w:hAnsi="ArialMT"/>
                <w:sz w:val="18"/>
                <w:szCs w:val="18"/>
                <w:highlight w:val="yellow"/>
              </w:rPr>
            </w:rPrChange>
          </w:rPr>
          <w:t xml:space="preserve">, a direct path can be followed as experiments drive the product output from 0% to close to 100% within the NHPI activated N-Boc proline cluster (Methodology Development). </w:t>
        </w:r>
      </w:ins>
      <w:moveTo w:id="310" w:author="Mahjour, Babak" w:date="2023-06-20T20:53:00Z">
        <w:del w:id="311" w:author="Mahjour, Babak" w:date="2023-06-20T21:42:00Z">
          <w:r w:rsidR="004B023A" w:rsidRPr="00E5641E" w:rsidDel="00E273D1">
            <w:rPr>
              <w:rFonts w:ascii="Arial" w:hAnsi="Arial" w:cs="Arial"/>
              <w:sz w:val="18"/>
              <w:szCs w:val="18"/>
            </w:rPr>
            <w:delText xml:space="preserve">Once ideal conditions were found, they were tested on a variety of other acids, creating a tight cluster of many electrophile acids and few conditions. </w:delText>
          </w:r>
          <w:commentRangeEnd w:id="257"/>
          <w:r w:rsidR="004B023A" w:rsidRPr="00E5641E" w:rsidDel="00E273D1">
            <w:rPr>
              <w:rStyle w:val="CommentReference"/>
              <w:rFonts w:asciiTheme="minorHAnsi" w:eastAsiaTheme="minorHAnsi" w:hAnsiTheme="minorHAnsi" w:cstheme="minorBidi"/>
            </w:rPr>
            <w:commentReference w:id="257"/>
          </w:r>
        </w:del>
      </w:moveTo>
      <w:moveToRangeEnd w:id="256"/>
      <w:del w:id="312" w:author="Mahjour, Babak" w:date="2023-06-20T21:38:00Z">
        <w:r w:rsidR="008D6BE0" w:rsidRPr="00E5641E" w:rsidDel="00E273D1">
          <w:rPr>
            <w:rFonts w:ascii="ArialMT" w:hAnsi="ArialMT"/>
            <w:sz w:val="18"/>
            <w:szCs w:val="18"/>
          </w:rPr>
          <w:delText>In this case, NHPI activated N-</w:delText>
        </w:r>
        <w:r w:rsidR="0005593B" w:rsidRPr="00E5641E" w:rsidDel="00E273D1">
          <w:rPr>
            <w:rFonts w:ascii="ArialMT" w:hAnsi="ArialMT"/>
            <w:sz w:val="18"/>
            <w:szCs w:val="18"/>
          </w:rPr>
          <w:delText xml:space="preserve">Boc </w:delText>
        </w:r>
        <w:r w:rsidR="008D6BE0" w:rsidRPr="00E5641E" w:rsidDel="00E273D1">
          <w:rPr>
            <w:rFonts w:ascii="ArialMT" w:hAnsi="ArialMT"/>
            <w:sz w:val="18"/>
            <w:szCs w:val="18"/>
          </w:rPr>
          <w:delText>proline</w:delText>
        </w:r>
        <w:r w:rsidR="00B16705" w:rsidRPr="00E5641E" w:rsidDel="00E273D1">
          <w:rPr>
            <w:rFonts w:ascii="ArialMT" w:hAnsi="ArialMT"/>
            <w:sz w:val="18"/>
            <w:szCs w:val="18"/>
          </w:rPr>
          <w:delText xml:space="preserve"> </w:delText>
        </w:r>
        <w:r w:rsidR="00B16705" w:rsidRPr="00E5641E" w:rsidDel="00E273D1">
          <w:rPr>
            <w:rFonts w:ascii="ArialMT" w:hAnsi="ArialMT"/>
            <w:b/>
            <w:bCs/>
            <w:sz w:val="18"/>
            <w:szCs w:val="18"/>
          </w:rPr>
          <w:delText>5</w:delText>
        </w:r>
        <w:r w:rsidR="008D6BE0" w:rsidRPr="00E5641E" w:rsidDel="00E273D1">
          <w:rPr>
            <w:rFonts w:ascii="ArialMT" w:hAnsi="ArialMT"/>
            <w:sz w:val="18"/>
            <w:szCs w:val="18"/>
          </w:rPr>
          <w:delText xml:space="preserve"> was</w:delText>
        </w:r>
        <w:r w:rsidR="001110CB" w:rsidRPr="00E5641E" w:rsidDel="00E273D1">
          <w:rPr>
            <w:rFonts w:ascii="ArialMT" w:hAnsi="ArialMT"/>
            <w:sz w:val="18"/>
            <w:szCs w:val="18"/>
          </w:rPr>
          <w:delText xml:space="preserve"> </w:delText>
        </w:r>
        <w:r w:rsidR="008D6BE0" w:rsidRPr="00E5641E" w:rsidDel="00E273D1">
          <w:rPr>
            <w:rFonts w:ascii="ArialMT" w:hAnsi="ArialMT"/>
            <w:sz w:val="18"/>
            <w:szCs w:val="18"/>
          </w:rPr>
          <w:delText xml:space="preserve">used as a model substrate to develop a </w:delText>
        </w:r>
        <w:r w:rsidR="008D6BE0" w:rsidRPr="00E5641E" w:rsidDel="00E273D1">
          <w:rPr>
            <w:rFonts w:ascii="ArialMT" w:hAnsi="ArialMT"/>
            <w:i/>
            <w:iCs/>
            <w:sz w:val="18"/>
            <w:szCs w:val="18"/>
          </w:rPr>
          <w:delText>sp</w:delText>
        </w:r>
        <w:r w:rsidR="008D6BE0" w:rsidRPr="00E5641E" w:rsidDel="00E273D1">
          <w:rPr>
            <w:rFonts w:ascii="ArialMT" w:hAnsi="ArialMT"/>
            <w:sz w:val="18"/>
            <w:szCs w:val="18"/>
            <w:vertAlign w:val="superscript"/>
          </w:rPr>
          <w:delText>3</w:delText>
        </w:r>
        <w:r w:rsidR="008D6BE0" w:rsidRPr="00E5641E" w:rsidDel="00E273D1">
          <w:rPr>
            <w:rFonts w:ascii="ArialMT" w:hAnsi="ArialMT"/>
            <w:sz w:val="18"/>
            <w:szCs w:val="18"/>
          </w:rPr>
          <w:delText>–</w:delText>
        </w:r>
        <w:r w:rsidR="008D6BE0" w:rsidRPr="00E5641E" w:rsidDel="00E273D1">
          <w:rPr>
            <w:rFonts w:ascii="ArialMT" w:hAnsi="ArialMT"/>
            <w:i/>
            <w:iCs/>
            <w:sz w:val="18"/>
            <w:szCs w:val="18"/>
          </w:rPr>
          <w:delText>sp</w:delText>
        </w:r>
        <w:r w:rsidR="008D6BE0" w:rsidRPr="00E5641E" w:rsidDel="00E273D1">
          <w:rPr>
            <w:rFonts w:ascii="ArialMT" w:hAnsi="ArialMT"/>
            <w:sz w:val="18"/>
            <w:szCs w:val="18"/>
            <w:vertAlign w:val="superscript"/>
          </w:rPr>
          <w:delText>3</w:delText>
        </w:r>
        <w:r w:rsidR="008D6BE0" w:rsidRPr="00E5641E" w:rsidDel="00E273D1">
          <w:rPr>
            <w:rFonts w:ascii="ArialMT" w:hAnsi="ArialMT"/>
            <w:sz w:val="18"/>
            <w:szCs w:val="18"/>
          </w:rPr>
          <w:delText xml:space="preserve"> deaminative–decarboxylative carbon–carbon cross coupling reaction. Initially the free acid was used to develop the reactivity.</w:delText>
        </w:r>
      </w:del>
      <w:del w:id="313" w:author="Mahjour, Babak" w:date="2023-06-20T21:42:00Z">
        <w:r w:rsidR="008D6BE0" w:rsidRPr="00E5641E" w:rsidDel="00E273D1">
          <w:rPr>
            <w:rFonts w:ascii="ArialMT" w:hAnsi="ArialMT"/>
            <w:sz w:val="18"/>
            <w:szCs w:val="18"/>
          </w:rPr>
          <w:delText xml:space="preserve"> For this reason, most of the reactions in this dataset fall within the NHPI activated </w:delText>
        </w:r>
        <w:r w:rsidR="00B16705" w:rsidRPr="00E5641E" w:rsidDel="00E273D1">
          <w:rPr>
            <w:rFonts w:ascii="ArialMT" w:hAnsi="ArialMT"/>
            <w:sz w:val="18"/>
            <w:szCs w:val="18"/>
          </w:rPr>
          <w:delText>(</w:delText>
        </w:r>
        <w:r w:rsidR="00B16705" w:rsidRPr="00E5641E" w:rsidDel="00E273D1">
          <w:rPr>
            <w:rFonts w:ascii="ArialMT" w:hAnsi="ArialMT"/>
            <w:b/>
            <w:bCs/>
            <w:sz w:val="18"/>
            <w:szCs w:val="18"/>
          </w:rPr>
          <w:delText>5</w:delText>
        </w:r>
        <w:r w:rsidR="00B16705" w:rsidRPr="00E5641E" w:rsidDel="00E273D1">
          <w:rPr>
            <w:rFonts w:ascii="ArialMT" w:hAnsi="ArialMT"/>
            <w:sz w:val="18"/>
            <w:szCs w:val="18"/>
          </w:rPr>
          <w:delText>)</w:delText>
        </w:r>
        <w:r w:rsidR="00B16705" w:rsidRPr="00E5641E" w:rsidDel="00E273D1">
          <w:rPr>
            <w:rFonts w:ascii="ArialMT" w:hAnsi="ArialMT"/>
            <w:b/>
            <w:bCs/>
            <w:sz w:val="18"/>
            <w:szCs w:val="18"/>
          </w:rPr>
          <w:delText xml:space="preserve"> </w:delText>
        </w:r>
        <w:r w:rsidR="008D6BE0" w:rsidRPr="00E5641E" w:rsidDel="00E273D1">
          <w:rPr>
            <w:rFonts w:ascii="ArialMT" w:hAnsi="ArialMT"/>
            <w:sz w:val="18"/>
            <w:szCs w:val="18"/>
          </w:rPr>
          <w:delText xml:space="preserve">and free </w:delText>
        </w:r>
        <w:commentRangeStart w:id="314"/>
        <w:commentRangeStart w:id="315"/>
        <w:r w:rsidR="008D6BE0" w:rsidRPr="00E5641E" w:rsidDel="00E273D1">
          <w:rPr>
            <w:rFonts w:ascii="ArialMT" w:hAnsi="ArialMT"/>
            <w:sz w:val="18"/>
            <w:szCs w:val="18"/>
          </w:rPr>
          <w:delText xml:space="preserve">acid </w:delText>
        </w:r>
        <w:r w:rsidR="00B16705" w:rsidRPr="00E5641E" w:rsidDel="00E273D1">
          <w:rPr>
            <w:rFonts w:ascii="ArialMT" w:hAnsi="ArialMT"/>
            <w:sz w:val="18"/>
            <w:szCs w:val="18"/>
          </w:rPr>
          <w:delText>(</w:delText>
        </w:r>
        <w:r w:rsidR="00B16705" w:rsidRPr="00E5641E" w:rsidDel="00E273D1">
          <w:rPr>
            <w:rFonts w:ascii="ArialMT" w:hAnsi="ArialMT"/>
            <w:b/>
            <w:bCs/>
            <w:sz w:val="18"/>
            <w:szCs w:val="18"/>
          </w:rPr>
          <w:delText>4</w:delText>
        </w:r>
        <w:r w:rsidR="00B16705" w:rsidRPr="00E5641E" w:rsidDel="00E273D1">
          <w:rPr>
            <w:rFonts w:ascii="ArialMT" w:hAnsi="ArialMT"/>
            <w:sz w:val="18"/>
            <w:szCs w:val="18"/>
          </w:rPr>
          <w:delText>)</w:delText>
        </w:r>
        <w:r w:rsidR="00B16705" w:rsidRPr="00E5641E" w:rsidDel="00E273D1">
          <w:rPr>
            <w:rFonts w:ascii="ArialMT" w:hAnsi="ArialMT"/>
            <w:b/>
            <w:bCs/>
            <w:sz w:val="18"/>
            <w:szCs w:val="18"/>
          </w:rPr>
          <w:delText xml:space="preserve"> </w:delText>
        </w:r>
        <w:r w:rsidR="008D6BE0" w:rsidRPr="00E5641E" w:rsidDel="00E273D1">
          <w:rPr>
            <w:rFonts w:ascii="ArialMT" w:hAnsi="ArialMT"/>
            <w:sz w:val="18"/>
            <w:szCs w:val="18"/>
          </w:rPr>
          <w:delText>N-</w:delText>
        </w:r>
        <w:r w:rsidR="0005593B" w:rsidRPr="00E5641E" w:rsidDel="00E273D1">
          <w:rPr>
            <w:rFonts w:ascii="ArialMT" w:hAnsi="ArialMT"/>
            <w:sz w:val="18"/>
            <w:szCs w:val="18"/>
          </w:rPr>
          <w:delText xml:space="preserve">Boc </w:delText>
        </w:r>
        <w:r w:rsidR="008D6BE0" w:rsidRPr="00E5641E" w:rsidDel="00E273D1">
          <w:rPr>
            <w:rFonts w:ascii="ArialMT" w:hAnsi="ArialMT"/>
            <w:sz w:val="18"/>
            <w:szCs w:val="18"/>
          </w:rPr>
          <w:delText>proline clusters colored in black and yellow respectively</w:delText>
        </w:r>
      </w:del>
      <w:del w:id="316" w:author="Mahjour, Babak" w:date="2023-06-20T21:40:00Z">
        <w:r w:rsidR="008D6BE0" w:rsidRPr="00E5641E" w:rsidDel="00E273D1">
          <w:rPr>
            <w:rFonts w:ascii="ArialMT" w:hAnsi="ArialMT"/>
            <w:sz w:val="18"/>
            <w:szCs w:val="18"/>
          </w:rPr>
          <w:delText xml:space="preserve">. </w:delText>
        </w:r>
      </w:del>
      <w:del w:id="317" w:author="Mahjour, Babak" w:date="2023-06-20T21:42:00Z">
        <w:r w:rsidR="008D6BE0" w:rsidRPr="00E5641E" w:rsidDel="00E273D1">
          <w:rPr>
            <w:rFonts w:ascii="ArialMT" w:hAnsi="ArialMT"/>
            <w:sz w:val="18"/>
            <w:szCs w:val="18"/>
          </w:rPr>
          <w:delText xml:space="preserve">In the PROD/IS manifold shown in Figure </w:delText>
        </w:r>
        <w:r w:rsidR="001A69A0" w:rsidRPr="00E5641E" w:rsidDel="00E273D1">
          <w:rPr>
            <w:rFonts w:ascii="ArialMT" w:hAnsi="ArialMT"/>
            <w:sz w:val="18"/>
            <w:szCs w:val="18"/>
          </w:rPr>
          <w:delText>3</w:delText>
        </w:r>
        <w:r w:rsidR="008D6BE0" w:rsidRPr="00E5641E" w:rsidDel="00E273D1">
          <w:rPr>
            <w:rFonts w:ascii="ArialMT" w:hAnsi="ArialMT"/>
            <w:sz w:val="18"/>
            <w:szCs w:val="18"/>
          </w:rPr>
          <w:delText>B, a direct path can be followed as experiments drive the product output from 0% to close to 100% within the NHPI activated N-</w:delText>
        </w:r>
        <w:r w:rsidR="0005593B" w:rsidRPr="00E5641E" w:rsidDel="00E273D1">
          <w:rPr>
            <w:rFonts w:ascii="ArialMT" w:hAnsi="ArialMT"/>
            <w:sz w:val="18"/>
            <w:szCs w:val="18"/>
          </w:rPr>
          <w:delText xml:space="preserve">Boc </w:delText>
        </w:r>
        <w:r w:rsidR="008D6BE0" w:rsidRPr="00E5641E" w:rsidDel="00E273D1">
          <w:rPr>
            <w:rFonts w:ascii="ArialMT" w:hAnsi="ArialMT"/>
            <w:sz w:val="18"/>
            <w:szCs w:val="18"/>
          </w:rPr>
          <w:delText>proline cluster (</w:delText>
        </w:r>
      </w:del>
      <w:del w:id="318" w:author="Mahjour, Babak" w:date="2023-06-20T21:39:00Z">
        <w:r w:rsidR="00AD4B82" w:rsidRPr="00E5641E" w:rsidDel="00E273D1">
          <w:rPr>
            <w:rFonts w:ascii="ArialMT" w:hAnsi="ArialMT"/>
            <w:sz w:val="18"/>
            <w:szCs w:val="18"/>
          </w:rPr>
          <w:delText xml:space="preserve">circled and in </w:delText>
        </w:r>
        <w:r w:rsidR="008D6BE0" w:rsidRPr="00E5641E" w:rsidDel="00E273D1">
          <w:rPr>
            <w:rFonts w:ascii="ArialMT" w:hAnsi="ArialMT"/>
            <w:sz w:val="18"/>
            <w:szCs w:val="18"/>
          </w:rPr>
          <w:delText>yellow</w:delText>
        </w:r>
      </w:del>
      <w:del w:id="319" w:author="Mahjour, Babak" w:date="2023-06-20T21:42:00Z">
        <w:r w:rsidR="008D6BE0" w:rsidRPr="00E5641E" w:rsidDel="00E273D1">
          <w:rPr>
            <w:rFonts w:ascii="ArialMT" w:hAnsi="ArialMT"/>
            <w:sz w:val="18"/>
            <w:szCs w:val="18"/>
          </w:rPr>
          <w:delText xml:space="preserve">). </w:delText>
        </w:r>
      </w:del>
      <w:del w:id="320" w:author="Mahjour, Babak" w:date="2023-06-20T21:17:00Z">
        <w:r w:rsidR="008E7299" w:rsidRPr="00E5641E" w:rsidDel="00AB5188">
          <w:rPr>
            <w:rFonts w:ascii="ArialMT" w:hAnsi="ArialMT"/>
            <w:sz w:val="18"/>
            <w:szCs w:val="18"/>
          </w:rPr>
          <w:delText xml:space="preserve">The discovery campaign began with using </w:delText>
        </w:r>
        <w:r w:rsidR="00126326" w:rsidRPr="00E5641E" w:rsidDel="00AB5188">
          <w:rPr>
            <w:rFonts w:ascii="ArialMT" w:hAnsi="ArialMT"/>
            <w:sz w:val="18"/>
            <w:szCs w:val="18"/>
          </w:rPr>
          <w:delText>the free acid</w:delText>
        </w:r>
        <w:r w:rsidR="00B16705" w:rsidRPr="00E5641E" w:rsidDel="00AB5188">
          <w:rPr>
            <w:rFonts w:ascii="ArialMT" w:hAnsi="ArialMT"/>
            <w:sz w:val="18"/>
            <w:szCs w:val="18"/>
          </w:rPr>
          <w:delText xml:space="preserve"> </w:delText>
        </w:r>
        <w:r w:rsidR="00B16705" w:rsidRPr="00E5641E" w:rsidDel="00AB5188">
          <w:rPr>
            <w:rFonts w:ascii="ArialMT" w:hAnsi="ArialMT"/>
            <w:b/>
            <w:bCs/>
            <w:sz w:val="18"/>
            <w:szCs w:val="18"/>
          </w:rPr>
          <w:delText>4</w:delText>
        </w:r>
        <w:r w:rsidR="00126326" w:rsidRPr="00E5641E" w:rsidDel="00AB5188">
          <w:rPr>
            <w:rFonts w:ascii="ArialMT" w:hAnsi="ArialMT"/>
            <w:sz w:val="18"/>
            <w:szCs w:val="18"/>
          </w:rPr>
          <w:delText xml:space="preserve"> </w:delText>
        </w:r>
        <w:r w:rsidR="008E7299" w:rsidRPr="00E5641E" w:rsidDel="00AB5188">
          <w:rPr>
            <w:rFonts w:ascii="ArialMT" w:hAnsi="ArialMT"/>
            <w:sz w:val="18"/>
            <w:szCs w:val="18"/>
          </w:rPr>
          <w:delText>as the model substrate</w:delText>
        </w:r>
        <w:r w:rsidR="00126326" w:rsidRPr="00E5641E" w:rsidDel="00AB5188">
          <w:rPr>
            <w:rFonts w:ascii="ArialMT" w:hAnsi="ArialMT"/>
            <w:sz w:val="18"/>
            <w:szCs w:val="18"/>
          </w:rPr>
          <w:delText xml:space="preserve"> (Figure </w:delText>
        </w:r>
        <w:r w:rsidR="001A69A0" w:rsidRPr="00E5641E" w:rsidDel="00AB5188">
          <w:rPr>
            <w:rFonts w:ascii="ArialMT" w:hAnsi="ArialMT"/>
            <w:sz w:val="18"/>
            <w:szCs w:val="18"/>
          </w:rPr>
          <w:delText>3</w:delText>
        </w:r>
        <w:r w:rsidR="00126326" w:rsidRPr="00E5641E" w:rsidDel="00AB5188">
          <w:rPr>
            <w:rFonts w:ascii="ArialMT" w:hAnsi="ArialMT"/>
            <w:sz w:val="18"/>
            <w:szCs w:val="18"/>
          </w:rPr>
          <w:delText xml:space="preserve">B - location 1) but after a limit to the reactivity was realized, efforts moved to the NHPI activated acid </w:delText>
        </w:r>
        <w:r w:rsidR="00B16705" w:rsidRPr="00E5641E" w:rsidDel="00AB5188">
          <w:rPr>
            <w:rFonts w:ascii="ArialMT" w:hAnsi="ArialMT"/>
            <w:b/>
            <w:bCs/>
            <w:sz w:val="18"/>
            <w:szCs w:val="18"/>
          </w:rPr>
          <w:delText>5</w:delText>
        </w:r>
        <w:r w:rsidR="00B16705" w:rsidRPr="00E5641E" w:rsidDel="00AB5188">
          <w:rPr>
            <w:rFonts w:ascii="ArialMT" w:hAnsi="ArialMT"/>
            <w:sz w:val="18"/>
            <w:szCs w:val="18"/>
          </w:rPr>
          <w:delText xml:space="preserve"> </w:delText>
        </w:r>
        <w:r w:rsidR="00126326" w:rsidRPr="00E5641E" w:rsidDel="00AB5188">
          <w:rPr>
            <w:rFonts w:ascii="ArialMT" w:hAnsi="ArialMT"/>
            <w:sz w:val="18"/>
            <w:szCs w:val="18"/>
          </w:rPr>
          <w:delText xml:space="preserve">(location 2). </w:delText>
        </w:r>
      </w:del>
      <w:r w:rsidR="008D6BE0" w:rsidRPr="00E5641E">
        <w:rPr>
          <w:rFonts w:ascii="ArialMT" w:hAnsi="ArialMT"/>
          <w:sz w:val="18"/>
          <w:szCs w:val="18"/>
        </w:rPr>
        <w:t>Once ideal conditions were developed for N-</w:t>
      </w:r>
      <w:r w:rsidR="0005593B" w:rsidRPr="00E5641E">
        <w:rPr>
          <w:rFonts w:ascii="ArialMT" w:hAnsi="ArialMT"/>
          <w:sz w:val="18"/>
          <w:szCs w:val="18"/>
        </w:rPr>
        <w:t xml:space="preserve">Boc </w:t>
      </w:r>
      <w:r w:rsidR="008D6BE0" w:rsidRPr="00E5641E">
        <w:rPr>
          <w:rFonts w:ascii="ArialMT" w:hAnsi="ArialMT"/>
          <w:sz w:val="18"/>
          <w:szCs w:val="18"/>
        </w:rPr>
        <w:t xml:space="preserve">proline, this reaction system was tested with a variety of other </w:t>
      </w:r>
      <w:r w:rsidR="00B16705" w:rsidRPr="00E5641E">
        <w:rPr>
          <w:rFonts w:ascii="ArialMT" w:hAnsi="ArialMT"/>
          <w:sz w:val="18"/>
          <w:szCs w:val="18"/>
        </w:rPr>
        <w:t xml:space="preserve">acid electrophile </w:t>
      </w:r>
      <w:r w:rsidR="008D6BE0" w:rsidRPr="00E5641E">
        <w:rPr>
          <w:rFonts w:ascii="ArialMT" w:hAnsi="ArialMT"/>
          <w:sz w:val="18"/>
          <w:szCs w:val="18"/>
        </w:rPr>
        <w:t>substrates</w:t>
      </w:r>
      <w:ins w:id="321" w:author="Mahjour, Babak" w:date="2023-06-20T21:43:00Z">
        <w:r w:rsidR="00E273D1" w:rsidRPr="00E5641E">
          <w:rPr>
            <w:rFonts w:ascii="ArialMT" w:hAnsi="ArialMT"/>
            <w:sz w:val="18"/>
            <w:szCs w:val="18"/>
            <w:rPrChange w:id="322" w:author="Mahjour, Babak" w:date="2023-06-20T21:50:00Z">
              <w:rPr>
                <w:rFonts w:ascii="ArialMT" w:hAnsi="ArialMT"/>
                <w:sz w:val="18"/>
                <w:szCs w:val="18"/>
                <w:highlight w:val="yellow"/>
              </w:rPr>
            </w:rPrChange>
          </w:rPr>
          <w:t xml:space="preserve">, </w:t>
        </w:r>
        <w:r w:rsidR="00E273D1" w:rsidRPr="00E5641E">
          <w:rPr>
            <w:rFonts w:ascii="Arial" w:hAnsi="Arial" w:cs="Arial"/>
            <w:sz w:val="18"/>
            <w:szCs w:val="18"/>
          </w:rPr>
          <w:t>creating a tight cluster of many electrophile acids and few conditions</w:t>
        </w:r>
      </w:ins>
      <w:r w:rsidR="00126326" w:rsidRPr="00E5641E">
        <w:rPr>
          <w:rFonts w:ascii="ArialMT" w:hAnsi="ArialMT"/>
          <w:sz w:val="18"/>
          <w:szCs w:val="18"/>
        </w:rPr>
        <w:t xml:space="preserve"> (</w:t>
      </w:r>
      <w:r w:rsidR="00B16705" w:rsidRPr="00E5641E">
        <w:rPr>
          <w:rFonts w:ascii="ArialMT" w:hAnsi="ArialMT"/>
          <w:b/>
          <w:bCs/>
          <w:sz w:val="18"/>
          <w:szCs w:val="18"/>
        </w:rPr>
        <w:t>6</w:t>
      </w:r>
      <w:r w:rsidR="00B16705" w:rsidRPr="00E5641E">
        <w:rPr>
          <w:rFonts w:ascii="ArialMT" w:hAnsi="ArialMT"/>
          <w:sz w:val="18"/>
          <w:szCs w:val="18"/>
        </w:rPr>
        <w:t>-</w:t>
      </w:r>
      <w:r w:rsidR="00B16705" w:rsidRPr="00E5641E">
        <w:rPr>
          <w:rFonts w:ascii="ArialMT" w:hAnsi="ArialMT"/>
          <w:b/>
          <w:bCs/>
          <w:sz w:val="18"/>
          <w:szCs w:val="18"/>
        </w:rPr>
        <w:t>26</w:t>
      </w:r>
      <w:r w:rsidR="00B16705" w:rsidRPr="00E5641E">
        <w:rPr>
          <w:rFonts w:ascii="ArialMT" w:hAnsi="ArialMT"/>
          <w:sz w:val="18"/>
          <w:szCs w:val="18"/>
        </w:rPr>
        <w:t>,</w:t>
      </w:r>
      <w:r w:rsidR="00B16705" w:rsidRPr="00E5641E">
        <w:rPr>
          <w:rFonts w:ascii="ArialMT" w:hAnsi="ArialMT"/>
          <w:b/>
          <w:bCs/>
          <w:sz w:val="18"/>
          <w:szCs w:val="18"/>
        </w:rPr>
        <w:t xml:space="preserve"> </w:t>
      </w:r>
      <w:del w:id="323" w:author="Mahjour, Babak" w:date="2023-06-20T21:41:00Z">
        <w:r w:rsidR="00126326" w:rsidRPr="00E5641E" w:rsidDel="00E273D1">
          <w:rPr>
            <w:rFonts w:ascii="ArialMT" w:hAnsi="ArialMT"/>
            <w:sz w:val="18"/>
            <w:szCs w:val="18"/>
          </w:rPr>
          <w:delText>location 3</w:delText>
        </w:r>
      </w:del>
      <w:ins w:id="324" w:author="Mahjour, Babak" w:date="2023-06-20T21:41:00Z">
        <w:r w:rsidR="00E273D1" w:rsidRPr="00E5641E">
          <w:rPr>
            <w:rFonts w:ascii="ArialMT" w:hAnsi="ArialMT"/>
            <w:sz w:val="18"/>
            <w:szCs w:val="18"/>
            <w:rPrChange w:id="325" w:author="Mahjour, Babak" w:date="2023-06-20T21:50:00Z">
              <w:rPr>
                <w:rFonts w:ascii="ArialMT" w:hAnsi="ArialMT"/>
                <w:sz w:val="18"/>
                <w:szCs w:val="18"/>
                <w:highlight w:val="yellow"/>
              </w:rPr>
            </w:rPrChange>
          </w:rPr>
          <w:t>Scope Exploration</w:t>
        </w:r>
      </w:ins>
      <w:r w:rsidR="00126326" w:rsidRPr="00E5641E">
        <w:rPr>
          <w:rFonts w:ascii="ArialMT" w:hAnsi="ArialMT"/>
          <w:sz w:val="18"/>
          <w:szCs w:val="18"/>
        </w:rPr>
        <w:t>)</w:t>
      </w:r>
      <w:r w:rsidR="008D6BE0" w:rsidRPr="00E5641E">
        <w:rPr>
          <w:rFonts w:ascii="ArialMT" w:hAnsi="ArialMT"/>
          <w:sz w:val="18"/>
          <w:szCs w:val="18"/>
        </w:rPr>
        <w:t>.  The efficacy of this system on these substrates is shown in the t</w:t>
      </w:r>
      <w:r w:rsidR="001A69A0" w:rsidRPr="00E5641E">
        <w:rPr>
          <w:rFonts w:ascii="ArialMT" w:hAnsi="ArialMT"/>
          <w:sz w:val="18"/>
          <w:szCs w:val="18"/>
        </w:rPr>
        <w:t>-</w:t>
      </w:r>
      <w:r w:rsidR="008D6BE0" w:rsidRPr="00E5641E">
        <w:rPr>
          <w:rFonts w:ascii="ArialMT" w:hAnsi="ArialMT"/>
          <w:sz w:val="18"/>
          <w:szCs w:val="18"/>
        </w:rPr>
        <w:t xml:space="preserve">SNE with clusters of various acid </w:t>
      </w:r>
      <w:r w:rsidR="008C615B" w:rsidRPr="00E5641E">
        <w:rPr>
          <w:rFonts w:ascii="ArialMT" w:hAnsi="ArialMT"/>
          <w:sz w:val="18"/>
          <w:szCs w:val="18"/>
        </w:rPr>
        <w:t xml:space="preserve">electrophile </w:t>
      </w:r>
      <w:r w:rsidR="008D6BE0" w:rsidRPr="00E5641E">
        <w:rPr>
          <w:rFonts w:ascii="ArialMT" w:hAnsi="ArialMT"/>
          <w:sz w:val="18"/>
          <w:szCs w:val="18"/>
        </w:rPr>
        <w:t>substrates forming in different locations, each with their own PROD/IS distributions.</w:t>
      </w:r>
      <w:r w:rsidR="00AD4B82" w:rsidRPr="00E5641E">
        <w:rPr>
          <w:rFonts w:ascii="ArialMT" w:hAnsi="ArialMT"/>
          <w:sz w:val="18"/>
          <w:szCs w:val="18"/>
        </w:rPr>
        <w:t xml:space="preserve"> Average </w:t>
      </w:r>
      <w:del w:id="326" w:author="Mahjour, Babak" w:date="2023-06-20T21:39:00Z">
        <w:r w:rsidR="00AD4B82" w:rsidRPr="00E5641E" w:rsidDel="00E273D1">
          <w:rPr>
            <w:rFonts w:ascii="ArialMT" w:hAnsi="ArialMT"/>
            <w:sz w:val="18"/>
            <w:szCs w:val="18"/>
          </w:rPr>
          <w:delText xml:space="preserve">yields </w:delText>
        </w:r>
      </w:del>
      <w:ins w:id="327" w:author="Mahjour, Babak" w:date="2023-06-20T21:39:00Z">
        <w:r w:rsidR="00E273D1" w:rsidRPr="00E5641E">
          <w:rPr>
            <w:rFonts w:ascii="ArialMT" w:hAnsi="ArialMT"/>
            <w:sz w:val="18"/>
            <w:szCs w:val="18"/>
            <w:rPrChange w:id="328" w:author="Mahjour, Babak" w:date="2023-06-20T21:50:00Z">
              <w:rPr>
                <w:rFonts w:ascii="ArialMT" w:hAnsi="ArialMT"/>
                <w:sz w:val="18"/>
                <w:szCs w:val="18"/>
                <w:highlight w:val="yellow"/>
              </w:rPr>
            </w:rPrChange>
          </w:rPr>
          <w:t>PROD/IS results</w:t>
        </w:r>
        <w:r w:rsidR="00E273D1" w:rsidRPr="00E5641E">
          <w:rPr>
            <w:rFonts w:ascii="ArialMT" w:hAnsi="ArialMT"/>
            <w:sz w:val="18"/>
            <w:szCs w:val="18"/>
          </w:rPr>
          <w:t xml:space="preserve"> </w:t>
        </w:r>
      </w:ins>
      <w:r w:rsidR="00AD4B82" w:rsidRPr="00E5641E">
        <w:rPr>
          <w:rFonts w:ascii="ArialMT" w:hAnsi="ArialMT"/>
          <w:sz w:val="18"/>
          <w:szCs w:val="18"/>
        </w:rPr>
        <w:t xml:space="preserve">of each acid </w:t>
      </w:r>
      <w:r w:rsidR="008E7299" w:rsidRPr="00E5641E">
        <w:rPr>
          <w:rFonts w:ascii="ArialMT" w:hAnsi="ArialMT"/>
          <w:sz w:val="18"/>
          <w:szCs w:val="18"/>
        </w:rPr>
        <w:t xml:space="preserve">electrophile </w:t>
      </w:r>
      <w:r w:rsidR="00AD4B82" w:rsidRPr="00E5641E">
        <w:rPr>
          <w:rFonts w:ascii="ArialMT" w:hAnsi="ArialMT"/>
          <w:sz w:val="18"/>
          <w:szCs w:val="18"/>
        </w:rPr>
        <w:t xml:space="preserve">tested are shown below the plots in Figure </w:t>
      </w:r>
      <w:r w:rsidR="001110CB" w:rsidRPr="00E5641E">
        <w:rPr>
          <w:rFonts w:ascii="ArialMT" w:hAnsi="ArialMT"/>
          <w:sz w:val="18"/>
          <w:szCs w:val="18"/>
        </w:rPr>
        <w:t>3</w:t>
      </w:r>
      <w:ins w:id="329" w:author="Mahjour, Babak" w:date="2023-06-20T21:46:00Z">
        <w:r w:rsidR="00E273D1" w:rsidRPr="00E5641E">
          <w:rPr>
            <w:rFonts w:ascii="ArialMT" w:hAnsi="ArialMT"/>
            <w:sz w:val="18"/>
            <w:szCs w:val="18"/>
            <w:rPrChange w:id="330" w:author="Mahjour, Babak" w:date="2023-06-20T21:50:00Z">
              <w:rPr>
                <w:rFonts w:ascii="ArialMT" w:hAnsi="ArialMT"/>
                <w:sz w:val="18"/>
                <w:szCs w:val="18"/>
                <w:highlight w:val="yellow"/>
              </w:rPr>
            </w:rPrChange>
          </w:rPr>
          <w:t>C</w:t>
        </w:r>
      </w:ins>
      <w:r w:rsidR="00AD4B82" w:rsidRPr="00E5641E">
        <w:rPr>
          <w:rFonts w:ascii="ArialMT" w:hAnsi="ArialMT"/>
          <w:sz w:val="18"/>
          <w:szCs w:val="18"/>
        </w:rPr>
        <w:t xml:space="preserve"> as well as the number of reactions they were tested in.</w:t>
      </w:r>
      <w:commentRangeEnd w:id="314"/>
      <w:r w:rsidR="00886BF9" w:rsidRPr="00E5641E">
        <w:rPr>
          <w:rStyle w:val="CommentReference"/>
          <w:rFonts w:asciiTheme="minorHAnsi" w:eastAsiaTheme="minorHAnsi" w:hAnsiTheme="minorHAnsi" w:cstheme="minorBidi"/>
        </w:rPr>
        <w:commentReference w:id="314"/>
      </w:r>
      <w:commentRangeEnd w:id="315"/>
      <w:r w:rsidR="00886BF9" w:rsidRPr="00E5641E">
        <w:rPr>
          <w:rStyle w:val="CommentReference"/>
          <w:rFonts w:asciiTheme="minorHAnsi" w:eastAsiaTheme="minorHAnsi" w:hAnsiTheme="minorHAnsi" w:cstheme="minorBidi"/>
        </w:rPr>
        <w:commentReference w:id="315"/>
      </w:r>
    </w:p>
    <w:p w14:paraId="3CAB1A4E" w14:textId="04F9988E" w:rsidR="00F70245" w:rsidRPr="005B0AF7" w:rsidRDefault="00F70245" w:rsidP="008F7635">
      <w:pPr>
        <w:pStyle w:val="NormalWeb"/>
        <w:spacing w:before="0" w:beforeAutospacing="0" w:after="0" w:afterAutospacing="0"/>
        <w:ind w:firstLine="720"/>
        <w:jc w:val="both"/>
        <w:rPr>
          <w:rFonts w:ascii="ArialMT" w:hAnsi="ArialMT"/>
          <w:sz w:val="18"/>
          <w:szCs w:val="18"/>
        </w:rPr>
        <w:sectPr w:rsidR="00F70245" w:rsidRPr="005B0AF7" w:rsidSect="00CE44D3">
          <w:type w:val="continuous"/>
          <w:pgSz w:w="12240" w:h="15840"/>
          <w:pgMar w:top="720" w:right="1094" w:bottom="720" w:left="1094" w:header="720" w:footer="720" w:gutter="0"/>
          <w:cols w:num="2" w:space="720"/>
          <w:docGrid w:linePitch="360"/>
        </w:sectPr>
      </w:pPr>
    </w:p>
    <w:p w14:paraId="09E1AFCE" w14:textId="77777777" w:rsidR="00CE44D3" w:rsidRDefault="00CE44D3" w:rsidP="008F7635">
      <w:pPr>
        <w:pStyle w:val="NormalWeb"/>
        <w:spacing w:before="0" w:beforeAutospacing="0" w:after="0" w:afterAutospacing="0"/>
        <w:jc w:val="center"/>
        <w:rPr>
          <w:rFonts w:ascii="ArialMT" w:hAnsi="ArialMT"/>
          <w:sz w:val="22"/>
          <w:szCs w:val="22"/>
        </w:rPr>
        <w:sectPr w:rsidR="00CE44D3" w:rsidSect="00F95593">
          <w:type w:val="continuous"/>
          <w:pgSz w:w="12240" w:h="15840"/>
          <w:pgMar w:top="720" w:right="1094" w:bottom="720" w:left="1094" w:header="720" w:footer="720" w:gutter="0"/>
          <w:cols w:space="720"/>
          <w:docGrid w:linePitch="360"/>
        </w:sectPr>
      </w:pPr>
    </w:p>
    <w:p w14:paraId="0D696DA5" w14:textId="709A469C" w:rsidR="00B10E90" w:rsidRDefault="00397472" w:rsidP="008F7635">
      <w:pPr>
        <w:pStyle w:val="NormalWeb"/>
        <w:spacing w:before="0" w:beforeAutospacing="0" w:after="0" w:afterAutospacing="0"/>
        <w:jc w:val="center"/>
        <w:rPr>
          <w:rFonts w:ascii="ArialMT" w:hAnsi="ArialMT"/>
          <w:sz w:val="22"/>
          <w:szCs w:val="22"/>
        </w:rPr>
      </w:pPr>
      <w:del w:id="331" w:author="Mahjour, Babak" w:date="2023-06-20T19:15:00Z">
        <w:r w:rsidDel="0062474E">
          <w:rPr>
            <w:rFonts w:ascii="ArialMT" w:hAnsi="ArialMT"/>
            <w:noProof/>
            <w:sz w:val="22"/>
            <w:szCs w:val="22"/>
          </w:rPr>
          <w:lastRenderedPageBreak/>
          <w:drawing>
            <wp:inline distT="0" distB="0" distL="0" distR="0" wp14:anchorId="6F60AD57" wp14:editId="7280DE15">
              <wp:extent cx="5588000" cy="8534400"/>
              <wp:effectExtent l="0" t="0" r="0" b="0"/>
              <wp:docPr id="2129073247" name="Picture 3"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73247" name="Picture 3" descr="A picture containing screenshot, circ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8000" cy="8534400"/>
                      </a:xfrm>
                      <a:prstGeom prst="rect">
                        <a:avLst/>
                      </a:prstGeom>
                    </pic:spPr>
                  </pic:pic>
                </a:graphicData>
              </a:graphic>
            </wp:inline>
          </w:drawing>
        </w:r>
      </w:del>
      <w:ins w:id="332" w:author="Mahjour, Babak" w:date="2023-06-20T19:15:00Z">
        <w:r w:rsidR="0062474E">
          <w:rPr>
            <w:rFonts w:ascii="ArialMT" w:hAnsi="ArialMT"/>
            <w:noProof/>
            <w:sz w:val="22"/>
            <w:szCs w:val="22"/>
          </w:rPr>
          <w:drawing>
            <wp:inline distT="0" distB="0" distL="0" distR="0" wp14:anchorId="16EB8EF2" wp14:editId="6993AF54">
              <wp:extent cx="5588000" cy="8686800"/>
              <wp:effectExtent l="0" t="0" r="0" b="0"/>
              <wp:docPr id="2027756949"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56949" name="Picture 4" descr="A screenshot of a computer screen&#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000" cy="8686800"/>
                      </a:xfrm>
                      <a:prstGeom prst="rect">
                        <a:avLst/>
                      </a:prstGeom>
                    </pic:spPr>
                  </pic:pic>
                </a:graphicData>
              </a:graphic>
            </wp:inline>
          </w:drawing>
        </w:r>
      </w:ins>
    </w:p>
    <w:p w14:paraId="44F0C6A7" w14:textId="2742473E" w:rsidR="00AD4B82" w:rsidRPr="005B0AF7" w:rsidRDefault="00F95593" w:rsidP="008F7635">
      <w:pPr>
        <w:pStyle w:val="NormalWeb"/>
        <w:pBdr>
          <w:bottom w:val="single" w:sz="4" w:space="1" w:color="auto"/>
        </w:pBdr>
        <w:spacing w:before="0" w:beforeAutospacing="0" w:after="0" w:afterAutospacing="0"/>
        <w:jc w:val="both"/>
        <w:rPr>
          <w:rFonts w:ascii="Arial" w:hAnsi="Arial" w:cs="Arial"/>
          <w:sz w:val="18"/>
          <w:szCs w:val="18"/>
        </w:rPr>
      </w:pPr>
      <w:r w:rsidRPr="005B0AF7">
        <w:rPr>
          <w:rFonts w:ascii="Arial" w:hAnsi="Arial" w:cs="Arial"/>
          <w:b/>
          <w:bCs/>
          <w:sz w:val="18"/>
          <w:szCs w:val="18"/>
        </w:rPr>
        <w:t xml:space="preserve">Figure </w:t>
      </w:r>
      <w:r w:rsidR="00867638" w:rsidRPr="005B0AF7">
        <w:rPr>
          <w:rFonts w:ascii="Arial" w:hAnsi="Arial" w:cs="Arial"/>
          <w:b/>
          <w:bCs/>
          <w:sz w:val="18"/>
          <w:szCs w:val="18"/>
        </w:rPr>
        <w:t>3</w:t>
      </w:r>
      <w:r w:rsidRPr="005B0AF7">
        <w:rPr>
          <w:rFonts w:ascii="Arial" w:hAnsi="Arial" w:cs="Arial"/>
          <w:b/>
          <w:bCs/>
          <w:sz w:val="18"/>
          <w:szCs w:val="18"/>
        </w:rPr>
        <w:t xml:space="preserve">. </w:t>
      </w:r>
      <w:r w:rsidRPr="005B0AF7">
        <w:rPr>
          <w:rFonts w:ascii="Arial" w:hAnsi="Arial" w:cs="Arial"/>
          <w:sz w:val="18"/>
          <w:szCs w:val="18"/>
        </w:rPr>
        <w:t xml:space="preserve">1,296 reactions performed in an HTE format towards the development of a novel </w:t>
      </w:r>
      <w:r w:rsidRPr="005B0AF7">
        <w:rPr>
          <w:rFonts w:ascii="Arial" w:hAnsi="Arial" w:cs="Arial"/>
          <w:i/>
          <w:iCs/>
          <w:sz w:val="18"/>
          <w:szCs w:val="18"/>
        </w:rPr>
        <w:t>sp</w:t>
      </w:r>
      <w:r w:rsidRPr="005B0AF7">
        <w:rPr>
          <w:rFonts w:ascii="Arial" w:hAnsi="Arial" w:cs="Arial"/>
          <w:sz w:val="18"/>
          <w:szCs w:val="18"/>
          <w:vertAlign w:val="superscript"/>
        </w:rPr>
        <w:t>3</w:t>
      </w:r>
      <w:ins w:id="333" w:author="Tim Cernak" w:date="2023-06-19T15:23:00Z">
        <w:r w:rsidR="00886BF9">
          <w:rPr>
            <w:rFonts w:ascii="Arial" w:hAnsi="Arial" w:cs="Arial"/>
            <w:sz w:val="18"/>
            <w:szCs w:val="18"/>
          </w:rPr>
          <w:t>–</w:t>
        </w:r>
      </w:ins>
      <w:del w:id="334" w:author="Tim Cernak" w:date="2023-06-19T15:23:00Z">
        <w:r w:rsidRPr="005B0AF7" w:rsidDel="00886BF9">
          <w:rPr>
            <w:rFonts w:ascii="Arial" w:hAnsi="Arial" w:cs="Arial"/>
            <w:sz w:val="18"/>
            <w:szCs w:val="18"/>
          </w:rPr>
          <w:delText>-</w:delText>
        </w:r>
      </w:del>
      <w:r w:rsidRPr="005B0AF7">
        <w:rPr>
          <w:rFonts w:ascii="Arial" w:hAnsi="Arial" w:cs="Arial"/>
          <w:i/>
          <w:iCs/>
          <w:sz w:val="18"/>
          <w:szCs w:val="18"/>
        </w:rPr>
        <w:t>sp</w:t>
      </w:r>
      <w:r w:rsidRPr="005B0AF7">
        <w:rPr>
          <w:rFonts w:ascii="Arial" w:hAnsi="Arial" w:cs="Arial"/>
          <w:sz w:val="18"/>
          <w:szCs w:val="18"/>
          <w:vertAlign w:val="superscript"/>
        </w:rPr>
        <w:t>3</w:t>
      </w:r>
      <w:r w:rsidRPr="005B0AF7">
        <w:rPr>
          <w:rFonts w:ascii="Arial" w:hAnsi="Arial" w:cs="Arial"/>
          <w:position w:val="10"/>
          <w:sz w:val="18"/>
          <w:szCs w:val="18"/>
        </w:rPr>
        <w:t xml:space="preserve"> </w:t>
      </w:r>
      <w:r w:rsidRPr="005B0AF7">
        <w:rPr>
          <w:rFonts w:ascii="Arial" w:hAnsi="Arial" w:cs="Arial"/>
          <w:sz w:val="18"/>
          <w:szCs w:val="18"/>
        </w:rPr>
        <w:t>deaminative-decarboxylative carbon</w:t>
      </w:r>
      <w:del w:id="335" w:author="Tim Cernak" w:date="2023-06-19T15:23:00Z">
        <w:r w:rsidRPr="005B0AF7" w:rsidDel="00886BF9">
          <w:rPr>
            <w:rFonts w:ascii="Arial" w:hAnsi="Arial" w:cs="Arial"/>
            <w:sz w:val="18"/>
            <w:szCs w:val="18"/>
          </w:rPr>
          <w:delText>-</w:delText>
        </w:r>
      </w:del>
      <w:ins w:id="336" w:author="Tim Cernak" w:date="2023-06-19T15:23:00Z">
        <w:r w:rsidR="00886BF9">
          <w:rPr>
            <w:rFonts w:ascii="Arial" w:hAnsi="Arial" w:cs="Arial"/>
            <w:sz w:val="18"/>
            <w:szCs w:val="18"/>
          </w:rPr>
          <w:t>–</w:t>
        </w:r>
      </w:ins>
      <w:r w:rsidRPr="005B0AF7">
        <w:rPr>
          <w:rFonts w:ascii="Arial" w:hAnsi="Arial" w:cs="Arial"/>
          <w:sz w:val="18"/>
          <w:szCs w:val="18"/>
        </w:rPr>
        <w:t>carbon cross coupling</w:t>
      </w:r>
      <w:ins w:id="337" w:author="Tim Cernak" w:date="2023-06-19T15:23:00Z">
        <w:r w:rsidR="00886BF9">
          <w:rPr>
            <w:rFonts w:ascii="Arial" w:hAnsi="Arial" w:cs="Arial"/>
            <w:sz w:val="18"/>
            <w:szCs w:val="18"/>
          </w:rPr>
          <w:t xml:space="preserve"> (</w:t>
        </w:r>
        <w:r w:rsidR="00886BF9" w:rsidRPr="00D15C58">
          <w:rPr>
            <w:rFonts w:ascii="Arial" w:hAnsi="Arial" w:cs="Arial"/>
            <w:sz w:val="18"/>
            <w:szCs w:val="18"/>
          </w:rPr>
          <w:t xml:space="preserve">ref. </w:t>
        </w:r>
      </w:ins>
      <w:ins w:id="338" w:author="Mahjour, Babak" w:date="2023-06-20T22:33:00Z">
        <w:r w:rsidR="00D15C58" w:rsidRPr="00D15C58">
          <w:rPr>
            <w:rFonts w:ascii="Arial" w:hAnsi="Arial" w:cs="Arial"/>
            <w:sz w:val="18"/>
            <w:szCs w:val="18"/>
            <w:rPrChange w:id="339" w:author="Mahjour, Babak" w:date="2023-06-20T22:33:00Z">
              <w:rPr>
                <w:rFonts w:ascii="Arial" w:hAnsi="Arial" w:cs="Arial"/>
                <w:sz w:val="18"/>
                <w:szCs w:val="18"/>
                <w:highlight w:val="yellow"/>
              </w:rPr>
            </w:rPrChange>
          </w:rPr>
          <w:t>13</w:t>
        </w:r>
      </w:ins>
      <w:ins w:id="340" w:author="Tim Cernak" w:date="2023-06-19T15:23:00Z">
        <w:del w:id="341" w:author="Mahjour, Babak" w:date="2023-06-20T22:33:00Z">
          <w:r w:rsidR="00886BF9" w:rsidRPr="00D15C58" w:rsidDel="00D15C58">
            <w:rPr>
              <w:rFonts w:ascii="Arial" w:hAnsi="Arial" w:cs="Arial"/>
              <w:sz w:val="18"/>
              <w:szCs w:val="18"/>
            </w:rPr>
            <w:delText>XX</w:delText>
          </w:r>
        </w:del>
        <w:r w:rsidR="00886BF9" w:rsidRPr="00D15C58">
          <w:rPr>
            <w:rFonts w:ascii="Arial" w:hAnsi="Arial" w:cs="Arial"/>
            <w:sz w:val="18"/>
            <w:szCs w:val="18"/>
          </w:rPr>
          <w:t>)</w:t>
        </w:r>
      </w:ins>
      <w:r w:rsidRPr="00D15C58">
        <w:rPr>
          <w:rFonts w:ascii="Arial" w:hAnsi="Arial" w:cs="Arial"/>
          <w:sz w:val="18"/>
          <w:szCs w:val="18"/>
        </w:rPr>
        <w:t xml:space="preserve">. </w:t>
      </w:r>
      <w:ins w:id="342" w:author="Mahjour, Babak" w:date="2023-06-20T21:48:00Z">
        <w:r w:rsidR="00E5641E" w:rsidRPr="00D15C58">
          <w:rPr>
            <w:rFonts w:ascii="Arial" w:hAnsi="Arial" w:cs="Arial"/>
            <w:sz w:val="18"/>
            <w:szCs w:val="18"/>
          </w:rPr>
          <w:t>The</w:t>
        </w:r>
        <w:r w:rsidR="00E5641E">
          <w:rPr>
            <w:rFonts w:ascii="Arial" w:hAnsi="Arial" w:cs="Arial"/>
            <w:sz w:val="18"/>
            <w:szCs w:val="18"/>
          </w:rPr>
          <w:t xml:space="preserve"> manifold splits into three regimes, each representing a different stage of the discovery campaign. </w:t>
        </w:r>
        <w:r w:rsidR="00E5641E">
          <w:rPr>
            <w:rFonts w:ascii="Arial" w:hAnsi="Arial" w:cs="Arial"/>
            <w:sz w:val="18"/>
            <w:szCs w:val="18"/>
          </w:rPr>
          <w:t xml:space="preserve">(A) </w:t>
        </w:r>
      </w:ins>
      <w:ins w:id="343" w:author="Mahjour, Babak" w:date="2023-06-20T21:49:00Z">
        <w:r w:rsidR="00E5641E">
          <w:rPr>
            <w:rFonts w:ascii="Arial" w:hAnsi="Arial" w:cs="Arial"/>
            <w:sz w:val="18"/>
            <w:szCs w:val="18"/>
          </w:rPr>
          <w:t xml:space="preserve">The manifold points are colored by the acid used in the experiment. (B) The manifold points are colored </w:t>
        </w:r>
        <w:r w:rsidR="00E5641E">
          <w:rPr>
            <w:rFonts w:ascii="Arial" w:hAnsi="Arial" w:cs="Arial"/>
            <w:sz w:val="18"/>
            <w:szCs w:val="18"/>
          </w:rPr>
          <w:lastRenderedPageBreak/>
          <w:t>by the recorded PROD/IS value of the reaction. (C) All acid</w:t>
        </w:r>
      </w:ins>
      <w:ins w:id="344" w:author="Mahjour, Babak" w:date="2023-06-20T21:50:00Z">
        <w:r w:rsidR="00E5641E">
          <w:rPr>
            <w:rFonts w:ascii="Arial" w:hAnsi="Arial" w:cs="Arial"/>
            <w:sz w:val="18"/>
            <w:szCs w:val="18"/>
          </w:rPr>
          <w:t>s used in the experiment, with average PROD/IS values and the number of experiments they were used in.</w:t>
        </w:r>
      </w:ins>
      <w:moveFromRangeStart w:id="345" w:author="Mahjour, Babak" w:date="2023-06-20T20:53:00Z" w:name="move138186815"/>
      <w:commentRangeStart w:id="346"/>
      <w:moveFrom w:id="347" w:author="Mahjour, Babak" w:date="2023-06-20T20:53:00Z">
        <w:r w:rsidRPr="005B0AF7" w:rsidDel="004B023A">
          <w:rPr>
            <w:rFonts w:ascii="Arial" w:hAnsi="Arial" w:cs="Arial"/>
            <w:sz w:val="18"/>
            <w:szCs w:val="18"/>
          </w:rPr>
          <w:t>When elevating the weight of a substrate, the manifold can be cleanly split between areas of initial methodology development and substrate scope exploration (left). In this case, the activated acid</w:t>
        </w:r>
        <w:r w:rsidR="008C615B" w:rsidRPr="005B0AF7" w:rsidDel="004B023A">
          <w:rPr>
            <w:rFonts w:ascii="Arial" w:hAnsi="Arial" w:cs="Arial"/>
            <w:sz w:val="18"/>
            <w:szCs w:val="18"/>
          </w:rPr>
          <w:t xml:space="preserve"> electrophile</w:t>
        </w:r>
        <w:r w:rsidRPr="005B0AF7" w:rsidDel="004B023A">
          <w:rPr>
            <w:rFonts w:ascii="Arial" w:hAnsi="Arial" w:cs="Arial"/>
            <w:sz w:val="18"/>
            <w:szCs w:val="18"/>
          </w:rPr>
          <w:t xml:space="preserve"> NHPI ester </w:t>
        </w:r>
        <w:r w:rsidR="00126326" w:rsidRPr="005B0AF7" w:rsidDel="004B023A">
          <w:rPr>
            <w:rFonts w:ascii="Arial" w:hAnsi="Arial" w:cs="Arial"/>
            <w:sz w:val="18"/>
            <w:szCs w:val="18"/>
          </w:rPr>
          <w:t>N-B</w:t>
        </w:r>
        <w:r w:rsidRPr="005B0AF7" w:rsidDel="004B023A">
          <w:rPr>
            <w:rFonts w:ascii="Arial" w:hAnsi="Arial" w:cs="Arial"/>
            <w:sz w:val="18"/>
            <w:szCs w:val="18"/>
          </w:rPr>
          <w:t xml:space="preserve">oc-proline was used as the model substrate for the reaction, resulting in a large cluster with few substrates and many conditions. Once ideal conditions were found, they were tested on a variety of other acids, creating a tight cluster of many </w:t>
        </w:r>
        <w:r w:rsidR="008C615B" w:rsidRPr="005B0AF7" w:rsidDel="004B023A">
          <w:rPr>
            <w:rFonts w:ascii="Arial" w:hAnsi="Arial" w:cs="Arial"/>
            <w:sz w:val="18"/>
            <w:szCs w:val="18"/>
          </w:rPr>
          <w:t xml:space="preserve">electrophile </w:t>
        </w:r>
        <w:r w:rsidRPr="005B0AF7" w:rsidDel="004B023A">
          <w:rPr>
            <w:rFonts w:ascii="Arial" w:hAnsi="Arial" w:cs="Arial"/>
            <w:sz w:val="18"/>
            <w:szCs w:val="18"/>
          </w:rPr>
          <w:t xml:space="preserve">acids and few conditions. </w:t>
        </w:r>
        <w:commentRangeEnd w:id="346"/>
        <w:r w:rsidR="00886BF9" w:rsidDel="004B023A">
          <w:rPr>
            <w:rStyle w:val="CommentReference"/>
            <w:rFonts w:asciiTheme="minorHAnsi" w:eastAsiaTheme="minorHAnsi" w:hAnsiTheme="minorHAnsi" w:cstheme="minorBidi"/>
          </w:rPr>
          <w:commentReference w:id="346"/>
        </w:r>
      </w:moveFrom>
      <w:moveFromRangeEnd w:id="345"/>
    </w:p>
    <w:p w14:paraId="3F0EACCA" w14:textId="77777777" w:rsidR="00BB5086" w:rsidRDefault="00BB5086" w:rsidP="008F7635">
      <w:pPr>
        <w:pStyle w:val="NormalWeb"/>
        <w:pBdr>
          <w:bottom w:val="single" w:sz="4" w:space="1" w:color="auto"/>
        </w:pBdr>
        <w:spacing w:before="0" w:beforeAutospacing="0" w:after="0" w:afterAutospacing="0"/>
        <w:jc w:val="both"/>
        <w:rPr>
          <w:rFonts w:ascii="Arial" w:hAnsi="Arial" w:cs="Arial"/>
          <w:sz w:val="22"/>
          <w:szCs w:val="22"/>
        </w:rPr>
      </w:pPr>
    </w:p>
    <w:p w14:paraId="1E35D3CA" w14:textId="6401C24B" w:rsidR="00BB5086" w:rsidRDefault="00BB5086" w:rsidP="008F7635">
      <w:pPr>
        <w:pStyle w:val="NormalWeb"/>
        <w:spacing w:before="0" w:beforeAutospacing="0" w:after="0" w:afterAutospacing="0"/>
        <w:jc w:val="both"/>
        <w:rPr>
          <w:rFonts w:ascii="Arial" w:hAnsi="Arial" w:cs="Arial"/>
          <w:sz w:val="22"/>
          <w:szCs w:val="22"/>
        </w:rPr>
        <w:sectPr w:rsidR="00BB5086" w:rsidSect="00F95593">
          <w:type w:val="continuous"/>
          <w:pgSz w:w="12240" w:h="15840"/>
          <w:pgMar w:top="720" w:right="1094" w:bottom="720" w:left="1094" w:header="720" w:footer="720" w:gutter="0"/>
          <w:cols w:space="720"/>
          <w:docGrid w:linePitch="360"/>
        </w:sectPr>
      </w:pPr>
    </w:p>
    <w:p w14:paraId="0E622C5E" w14:textId="77777777" w:rsidR="00711010" w:rsidRDefault="003D462C" w:rsidP="008F7635">
      <w:pPr>
        <w:pStyle w:val="NormalWeb"/>
        <w:spacing w:before="0" w:beforeAutospacing="0" w:after="0" w:afterAutospacing="0"/>
        <w:jc w:val="both"/>
        <w:rPr>
          <w:rFonts w:ascii="Arial" w:hAnsi="Arial" w:cs="Arial"/>
          <w:sz w:val="18"/>
          <w:szCs w:val="18"/>
        </w:rPr>
      </w:pPr>
      <w:r w:rsidRPr="005B0AF7">
        <w:rPr>
          <w:rFonts w:ascii="Arial" w:hAnsi="Arial" w:cs="Arial"/>
          <w:sz w:val="18"/>
          <w:szCs w:val="18"/>
        </w:rPr>
        <w:tab/>
      </w:r>
    </w:p>
    <w:p w14:paraId="0552334E" w14:textId="56383F7A" w:rsidR="00711010" w:rsidRDefault="003D462C" w:rsidP="008F7635">
      <w:pPr>
        <w:pStyle w:val="NormalWeb"/>
        <w:spacing w:before="0" w:beforeAutospacing="0" w:after="0" w:afterAutospacing="0"/>
        <w:jc w:val="both"/>
        <w:rPr>
          <w:rFonts w:ascii="Arial" w:hAnsi="Arial" w:cs="Arial"/>
          <w:sz w:val="18"/>
          <w:szCs w:val="18"/>
        </w:rPr>
      </w:pPr>
      <w:r w:rsidRPr="005B0AF7">
        <w:rPr>
          <w:rFonts w:ascii="Arial" w:hAnsi="Arial" w:cs="Arial"/>
          <w:sz w:val="18"/>
          <w:szCs w:val="18"/>
        </w:rPr>
        <w:t xml:space="preserve">In Figure </w:t>
      </w:r>
      <w:r w:rsidR="001110CB" w:rsidRPr="005B0AF7">
        <w:rPr>
          <w:rFonts w:ascii="Arial" w:hAnsi="Arial" w:cs="Arial"/>
          <w:sz w:val="18"/>
          <w:szCs w:val="18"/>
        </w:rPr>
        <w:t>4</w:t>
      </w:r>
      <w:r w:rsidRPr="005B0AF7">
        <w:rPr>
          <w:rFonts w:ascii="Arial" w:hAnsi="Arial" w:cs="Arial"/>
          <w:sz w:val="18"/>
          <w:szCs w:val="18"/>
        </w:rPr>
        <w:t xml:space="preserve">, a case study analyzing the Suzuki dataset reveals </w:t>
      </w:r>
      <w:commentRangeStart w:id="348"/>
      <w:commentRangeStart w:id="349"/>
      <w:r w:rsidRPr="00886BF9">
        <w:rPr>
          <w:rFonts w:ascii="Arial" w:hAnsi="Arial" w:cs="Arial"/>
          <w:sz w:val="18"/>
          <w:szCs w:val="18"/>
          <w:rPrChange w:id="350" w:author="Tim Cernak" w:date="2023-06-19T15:24:00Z">
            <w:rPr>
              <w:rFonts w:ascii="Arial" w:hAnsi="Arial" w:cs="Arial"/>
              <w:i/>
              <w:iCs/>
              <w:sz w:val="18"/>
              <w:szCs w:val="18"/>
            </w:rPr>
          </w:rPrChange>
        </w:rPr>
        <w:t>reactivity cliffs</w:t>
      </w:r>
      <w:r w:rsidRPr="005B0AF7">
        <w:rPr>
          <w:rFonts w:ascii="Arial" w:hAnsi="Arial" w:cs="Arial"/>
          <w:sz w:val="18"/>
          <w:szCs w:val="18"/>
        </w:rPr>
        <w:t xml:space="preserve"> </w:t>
      </w:r>
      <w:commentRangeEnd w:id="348"/>
      <w:r w:rsidR="00886BF9">
        <w:rPr>
          <w:rStyle w:val="CommentReference"/>
          <w:rFonts w:asciiTheme="minorHAnsi" w:eastAsiaTheme="minorHAnsi" w:hAnsiTheme="minorHAnsi" w:cstheme="minorBidi"/>
        </w:rPr>
        <w:commentReference w:id="348"/>
      </w:r>
      <w:commentRangeEnd w:id="349"/>
      <w:r w:rsidR="00B77F2D">
        <w:rPr>
          <w:rStyle w:val="CommentReference"/>
          <w:rFonts w:asciiTheme="minorHAnsi" w:eastAsiaTheme="minorHAnsi" w:hAnsiTheme="minorHAnsi" w:cstheme="minorBidi"/>
        </w:rPr>
        <w:commentReference w:id="349"/>
      </w:r>
      <w:r w:rsidRPr="005B0AF7">
        <w:rPr>
          <w:rFonts w:ascii="Arial" w:hAnsi="Arial" w:cs="Arial"/>
          <w:sz w:val="18"/>
          <w:szCs w:val="18"/>
        </w:rPr>
        <w:t xml:space="preserve">– clusters that contain </w:t>
      </w:r>
      <w:r w:rsidR="00DB1D5F" w:rsidRPr="005B0AF7">
        <w:rPr>
          <w:rFonts w:ascii="Arial" w:hAnsi="Arial" w:cs="Arial"/>
          <w:sz w:val="18"/>
          <w:szCs w:val="18"/>
        </w:rPr>
        <w:t xml:space="preserve">some </w:t>
      </w:r>
      <w:r w:rsidRPr="005B0AF7">
        <w:rPr>
          <w:rFonts w:ascii="Arial" w:hAnsi="Arial" w:cs="Arial"/>
          <w:sz w:val="18"/>
          <w:szCs w:val="18"/>
        </w:rPr>
        <w:t xml:space="preserve">reactions that fail and </w:t>
      </w:r>
      <w:r w:rsidR="00DB1D5F" w:rsidRPr="005B0AF7">
        <w:rPr>
          <w:rFonts w:ascii="Arial" w:hAnsi="Arial" w:cs="Arial"/>
          <w:sz w:val="18"/>
          <w:szCs w:val="18"/>
        </w:rPr>
        <w:t xml:space="preserve">some that </w:t>
      </w:r>
      <w:r w:rsidRPr="005B0AF7">
        <w:rPr>
          <w:rFonts w:ascii="Arial" w:hAnsi="Arial" w:cs="Arial"/>
          <w:sz w:val="18"/>
          <w:szCs w:val="18"/>
        </w:rPr>
        <w:t>are successful, indicating minor changes to the system that cause the reaction to “flip” on or off.</w:t>
      </w:r>
      <w:r w:rsidR="008C615B" w:rsidRPr="005B0AF7">
        <w:rPr>
          <w:rFonts w:ascii="Arial" w:hAnsi="Arial" w:cs="Arial"/>
          <w:sz w:val="18"/>
          <w:szCs w:val="18"/>
        </w:rPr>
        <w:fldChar w:fldCharType="begin"/>
      </w:r>
      <w:r w:rsidR="00EF70B7">
        <w:rPr>
          <w:rFonts w:ascii="Arial" w:hAnsi="Arial" w:cs="Arial"/>
          <w:sz w:val="18"/>
          <w:szCs w:val="18"/>
        </w:rPr>
        <w:instrText xml:space="preserve"> ADDIN EN.CITE &lt;EndNote&gt;&lt;Cite&gt;&lt;Author&gt;Stumpfe&lt;/Author&gt;&lt;Year&gt;2012&lt;/Year&gt;&lt;RecNum&gt;60&lt;/RecNum&gt;&lt;IDText&gt;Exploring activity cliffs in medicinal chemistry: miniperspective&lt;/IDText&gt;&lt;DisplayText&gt;&lt;style face="superscript"&gt;27&lt;/style&gt;&lt;/DisplayText&gt;&lt;record&gt;&lt;rec-number&gt;60&lt;/rec-number&gt;&lt;foreign-keys&gt;&lt;key app="EN" db-id="2zdvwzrs8wprsxepf9bpt9vnv9v5vapv55v9" timestamp="1687207979"&gt;60&lt;/key&gt;&lt;/foreign-keys&gt;&lt;ref-type name="Journal Article"&gt;17&lt;/ref-type&gt;&lt;contributors&gt;&lt;authors&gt;&lt;author&gt;Stumpfe, Dagmar&lt;/author&gt;&lt;author&gt;Bajorath, Jürgen&lt;/author&gt;&lt;/authors&gt;&lt;/contributors&gt;&lt;titles&gt;&lt;title&gt;Exploring Activity Cliffs in Medicinal Chemistry&lt;/title&gt;&lt;secondary-title&gt;Journal of Medicinal Chemistry&lt;/secondary-title&gt;&lt;/titles&gt;&lt;periodical&gt;&lt;full-title&gt;Journal of Medicinal Chemistry&lt;/full-title&gt;&lt;/periodical&gt;&lt;pages&gt;2932-2942&lt;/pages&gt;&lt;volume&gt;55&lt;/volume&gt;&lt;number&gt;7&lt;/number&gt;&lt;dates&gt;&lt;year&gt;2012&lt;/year&gt;&lt;/dates&gt;&lt;publisher&gt;ACS Publications&lt;/publisher&gt;&lt;isbn&gt;0022-2623&lt;/isbn&gt;&lt;urls&gt;&lt;/urls&gt;&lt;electronic-resource-num&gt;10.1021/jm201706b&lt;/electronic-resource-num&gt;&lt;/record&gt;&lt;/Cite&gt;&lt;/EndNote&gt;</w:instrText>
      </w:r>
      <w:r w:rsidR="008C615B" w:rsidRPr="005B0AF7">
        <w:rPr>
          <w:rFonts w:ascii="Arial" w:hAnsi="Arial" w:cs="Arial"/>
          <w:sz w:val="18"/>
          <w:szCs w:val="18"/>
        </w:rPr>
        <w:fldChar w:fldCharType="separate"/>
      </w:r>
      <w:r w:rsidR="00EF70B7" w:rsidRPr="00EF70B7">
        <w:rPr>
          <w:rFonts w:ascii="Arial" w:hAnsi="Arial" w:cs="Arial"/>
          <w:noProof/>
          <w:sz w:val="18"/>
          <w:szCs w:val="18"/>
          <w:vertAlign w:val="superscript"/>
        </w:rPr>
        <w:t>27</w:t>
      </w:r>
      <w:r w:rsidR="008C615B" w:rsidRPr="005B0AF7">
        <w:rPr>
          <w:rFonts w:ascii="Arial" w:hAnsi="Arial" w:cs="Arial"/>
          <w:sz w:val="18"/>
          <w:szCs w:val="18"/>
        </w:rPr>
        <w:fldChar w:fldCharType="end"/>
      </w:r>
      <w:r w:rsidRPr="005B0AF7">
        <w:rPr>
          <w:rFonts w:ascii="Arial" w:hAnsi="Arial" w:cs="Arial"/>
          <w:sz w:val="18"/>
          <w:szCs w:val="18"/>
        </w:rPr>
        <w:t xml:space="preserve">  An electrophile nucleophile substrate</w:t>
      </w:r>
      <w:r w:rsidR="00B16705" w:rsidRPr="005B0AF7">
        <w:rPr>
          <w:rFonts w:ascii="Arial" w:hAnsi="Arial" w:cs="Arial"/>
          <w:sz w:val="18"/>
          <w:szCs w:val="18"/>
        </w:rPr>
        <w:t xml:space="preserve"> pair</w:t>
      </w:r>
      <w:r w:rsidRPr="005B0AF7">
        <w:rPr>
          <w:rFonts w:ascii="Arial" w:hAnsi="Arial" w:cs="Arial"/>
          <w:sz w:val="18"/>
          <w:szCs w:val="18"/>
        </w:rPr>
        <w:t xml:space="preserve"> is identified to have a reactivity cliff in Figure </w:t>
      </w:r>
      <w:r w:rsidR="001110CB" w:rsidRPr="005B0AF7">
        <w:rPr>
          <w:rFonts w:ascii="Arial" w:hAnsi="Arial" w:cs="Arial"/>
          <w:sz w:val="18"/>
          <w:szCs w:val="18"/>
        </w:rPr>
        <w:t>4</w:t>
      </w:r>
      <w:r w:rsidRPr="005B0AF7">
        <w:rPr>
          <w:rFonts w:ascii="Arial" w:hAnsi="Arial" w:cs="Arial"/>
          <w:sz w:val="18"/>
          <w:szCs w:val="18"/>
        </w:rPr>
        <w:t xml:space="preserve">A. </w:t>
      </w:r>
      <w:r w:rsidR="00BB5086" w:rsidRPr="005B0AF7">
        <w:rPr>
          <w:rFonts w:ascii="Arial" w:hAnsi="Arial" w:cs="Arial"/>
          <w:sz w:val="18"/>
          <w:szCs w:val="18"/>
        </w:rPr>
        <w:t xml:space="preserve">The plots in Figure </w:t>
      </w:r>
      <w:r w:rsidR="001110CB" w:rsidRPr="005B0AF7">
        <w:rPr>
          <w:rFonts w:ascii="Arial" w:hAnsi="Arial" w:cs="Arial"/>
          <w:sz w:val="18"/>
          <w:szCs w:val="18"/>
        </w:rPr>
        <w:t>4</w:t>
      </w:r>
      <w:r w:rsidR="00BB5086" w:rsidRPr="005B0AF7">
        <w:rPr>
          <w:rFonts w:ascii="Arial" w:hAnsi="Arial" w:cs="Arial"/>
          <w:sz w:val="18"/>
          <w:szCs w:val="18"/>
        </w:rPr>
        <w:t>A are reaction array fingerprints only containing the fingerprints for the electrophile and nucleophile to emphasi</w:t>
      </w:r>
      <w:ins w:id="351" w:author="Mahjour, Babak" w:date="2023-06-20T22:29:00Z">
        <w:r w:rsidR="00A40C20">
          <w:rPr>
            <w:rFonts w:ascii="Arial" w:hAnsi="Arial" w:cs="Arial"/>
            <w:sz w:val="18"/>
            <w:szCs w:val="18"/>
          </w:rPr>
          <w:t>ze</w:t>
        </w:r>
      </w:ins>
      <w:del w:id="352" w:author="Mahjour, Babak" w:date="2023-06-20T22:29:00Z">
        <w:r w:rsidR="00BB5086" w:rsidRPr="005B0AF7" w:rsidDel="00A40C20">
          <w:rPr>
            <w:rFonts w:ascii="Arial" w:hAnsi="Arial" w:cs="Arial"/>
            <w:sz w:val="18"/>
            <w:szCs w:val="18"/>
          </w:rPr>
          <w:delText>s</w:delText>
        </w:r>
      </w:del>
      <w:r w:rsidR="00BB5086" w:rsidRPr="005B0AF7">
        <w:rPr>
          <w:rFonts w:ascii="Arial" w:hAnsi="Arial" w:cs="Arial"/>
          <w:sz w:val="18"/>
          <w:szCs w:val="18"/>
        </w:rPr>
        <w:t xml:space="preserve"> focus on the substrate flexibility of the Suzuki reaction as opposed to the specifics of the reagents. </w:t>
      </w:r>
      <w:ins w:id="353" w:author="Mahjour, Babak" w:date="2023-06-20T22:30:00Z">
        <w:r w:rsidR="00A40C20">
          <w:rPr>
            <w:rFonts w:ascii="Arial" w:hAnsi="Arial" w:cs="Arial"/>
            <w:sz w:val="18"/>
            <w:szCs w:val="18"/>
          </w:rPr>
          <w:t xml:space="preserve">Using this technique, a cluster containing a single nucleophile/electrophile pair was identified. </w:t>
        </w:r>
      </w:ins>
      <w:r w:rsidR="00BB5086" w:rsidRPr="005B0AF7">
        <w:rPr>
          <w:rFonts w:ascii="Arial" w:hAnsi="Arial" w:cs="Arial"/>
          <w:sz w:val="18"/>
          <w:szCs w:val="18"/>
        </w:rPr>
        <w:t>On further analysis of this cluster</w:t>
      </w:r>
      <w:r w:rsidR="00B16705" w:rsidRPr="005B0AF7">
        <w:rPr>
          <w:rFonts w:ascii="Arial" w:hAnsi="Arial" w:cs="Arial"/>
          <w:sz w:val="18"/>
          <w:szCs w:val="18"/>
        </w:rPr>
        <w:t xml:space="preserve"> with reaction</w:t>
      </w:r>
      <w:r w:rsidR="00DB1D5F" w:rsidRPr="005B0AF7">
        <w:rPr>
          <w:rFonts w:ascii="Arial" w:hAnsi="Arial" w:cs="Arial"/>
          <w:sz w:val="18"/>
          <w:szCs w:val="18"/>
        </w:rPr>
        <w:t>s</w:t>
      </w:r>
      <w:r w:rsidR="00B16705" w:rsidRPr="005B0AF7">
        <w:rPr>
          <w:rFonts w:ascii="Arial" w:hAnsi="Arial" w:cs="Arial"/>
          <w:sz w:val="18"/>
          <w:szCs w:val="18"/>
        </w:rPr>
        <w:t xml:space="preserve"> that use electrophile </w:t>
      </w:r>
      <w:r w:rsidR="00B16705" w:rsidRPr="005B0AF7">
        <w:rPr>
          <w:rFonts w:ascii="Arial" w:hAnsi="Arial" w:cs="Arial"/>
          <w:b/>
          <w:bCs/>
          <w:sz w:val="18"/>
          <w:szCs w:val="18"/>
        </w:rPr>
        <w:t xml:space="preserve">27 </w:t>
      </w:r>
      <w:r w:rsidR="00B16705" w:rsidRPr="005B0AF7">
        <w:rPr>
          <w:rFonts w:ascii="Arial" w:hAnsi="Arial" w:cs="Arial"/>
          <w:sz w:val="18"/>
          <w:szCs w:val="18"/>
        </w:rPr>
        <w:t xml:space="preserve">and nucleophile </w:t>
      </w:r>
      <w:r w:rsidR="00B16705" w:rsidRPr="005B0AF7">
        <w:rPr>
          <w:rFonts w:ascii="Arial" w:hAnsi="Arial" w:cs="Arial"/>
          <w:b/>
          <w:bCs/>
          <w:sz w:val="18"/>
          <w:szCs w:val="18"/>
        </w:rPr>
        <w:t>28</w:t>
      </w:r>
      <w:r w:rsidR="00B16705" w:rsidRPr="005B0AF7">
        <w:rPr>
          <w:rFonts w:ascii="Arial" w:hAnsi="Arial" w:cs="Arial"/>
          <w:sz w:val="18"/>
          <w:szCs w:val="18"/>
        </w:rPr>
        <w:t xml:space="preserve"> to form </w:t>
      </w:r>
      <w:r w:rsidR="00B16705" w:rsidRPr="005B0AF7">
        <w:rPr>
          <w:rFonts w:ascii="Arial" w:hAnsi="Arial" w:cs="Arial"/>
          <w:b/>
          <w:bCs/>
          <w:sz w:val="18"/>
          <w:szCs w:val="18"/>
        </w:rPr>
        <w:t>29</w:t>
      </w:r>
      <w:r w:rsidR="00BB5086" w:rsidRPr="005B0AF7">
        <w:rPr>
          <w:rFonts w:ascii="Arial" w:hAnsi="Arial" w:cs="Arial"/>
          <w:sz w:val="18"/>
          <w:szCs w:val="18"/>
        </w:rPr>
        <w:t xml:space="preserve">, it is revealed that this substrate pair was tested with four different solvents, six bases, and eight catalysts. In Figure </w:t>
      </w:r>
      <w:r w:rsidR="001110CB" w:rsidRPr="005B0AF7">
        <w:rPr>
          <w:rFonts w:ascii="Arial" w:hAnsi="Arial" w:cs="Arial"/>
          <w:sz w:val="18"/>
          <w:szCs w:val="18"/>
        </w:rPr>
        <w:t>4</w:t>
      </w:r>
      <w:r w:rsidR="00BB5086" w:rsidRPr="005B0AF7">
        <w:rPr>
          <w:rFonts w:ascii="Arial" w:hAnsi="Arial" w:cs="Arial"/>
          <w:sz w:val="18"/>
          <w:szCs w:val="18"/>
        </w:rPr>
        <w:t xml:space="preserve">B, we plot the reaction array fingerprints for these reactions, producing clean clusters that separate all components and producing </w:t>
      </w:r>
    </w:p>
    <w:p w14:paraId="7A139471" w14:textId="77777777" w:rsidR="00711010" w:rsidRDefault="00711010" w:rsidP="008F7635">
      <w:pPr>
        <w:pStyle w:val="NormalWeb"/>
        <w:spacing w:before="0" w:beforeAutospacing="0" w:after="0" w:afterAutospacing="0"/>
        <w:jc w:val="both"/>
        <w:rPr>
          <w:rFonts w:ascii="Arial" w:hAnsi="Arial" w:cs="Arial"/>
          <w:sz w:val="18"/>
          <w:szCs w:val="18"/>
        </w:rPr>
      </w:pPr>
    </w:p>
    <w:p w14:paraId="1DCEF07C" w14:textId="77777777" w:rsidR="00711010" w:rsidRDefault="00711010" w:rsidP="008F7635">
      <w:pPr>
        <w:pStyle w:val="NormalWeb"/>
        <w:spacing w:before="0" w:beforeAutospacing="0" w:after="0" w:afterAutospacing="0"/>
        <w:jc w:val="both"/>
        <w:rPr>
          <w:rFonts w:ascii="Arial" w:hAnsi="Arial" w:cs="Arial"/>
          <w:sz w:val="18"/>
          <w:szCs w:val="18"/>
        </w:rPr>
      </w:pPr>
    </w:p>
    <w:p w14:paraId="59A03E6D" w14:textId="77777777" w:rsidR="00711010" w:rsidRDefault="00711010" w:rsidP="008F7635">
      <w:pPr>
        <w:pStyle w:val="NormalWeb"/>
        <w:spacing w:before="0" w:beforeAutospacing="0" w:after="0" w:afterAutospacing="0"/>
        <w:jc w:val="both"/>
        <w:rPr>
          <w:rFonts w:ascii="Arial" w:hAnsi="Arial" w:cs="Arial"/>
          <w:sz w:val="18"/>
          <w:szCs w:val="18"/>
        </w:rPr>
      </w:pPr>
    </w:p>
    <w:p w14:paraId="5DD7A4CD" w14:textId="6A87051E" w:rsidR="00BB5086" w:rsidRDefault="00BB5086" w:rsidP="008F7635">
      <w:pPr>
        <w:pStyle w:val="NormalWeb"/>
        <w:spacing w:before="0" w:beforeAutospacing="0" w:after="0" w:afterAutospacing="0"/>
        <w:jc w:val="both"/>
        <w:rPr>
          <w:rFonts w:ascii="Arial" w:hAnsi="Arial" w:cs="Arial"/>
          <w:sz w:val="18"/>
          <w:szCs w:val="18"/>
        </w:rPr>
      </w:pPr>
      <w:proofErr w:type="spellStart"/>
      <w:r w:rsidRPr="005B0AF7">
        <w:rPr>
          <w:rFonts w:ascii="Arial" w:hAnsi="Arial" w:cs="Arial"/>
          <w:sz w:val="18"/>
          <w:szCs w:val="18"/>
        </w:rPr>
        <w:t>a</w:t>
      </w:r>
      <w:proofErr w:type="spellEnd"/>
      <w:r w:rsidRPr="005B0AF7">
        <w:rPr>
          <w:rFonts w:ascii="Arial" w:hAnsi="Arial" w:cs="Arial"/>
          <w:sz w:val="18"/>
          <w:szCs w:val="18"/>
        </w:rPr>
        <w:t xml:space="preserve"> humanly interpretable explanation of the behavior behind the reactivity. </w:t>
      </w:r>
      <w:r w:rsidR="0005593B" w:rsidRPr="005B0AF7">
        <w:rPr>
          <w:rFonts w:ascii="Arial" w:hAnsi="Arial" w:cs="Arial"/>
          <w:sz w:val="18"/>
          <w:szCs w:val="18"/>
        </w:rPr>
        <w:t>Since experimental chemistry is rife with reactivity cliffs, oftentimes as subtle as a switch in solvent</w:t>
      </w:r>
      <w:del w:id="354" w:author="Tim Cernak" w:date="2023-06-19T15:25:00Z">
        <w:r w:rsidR="0005593B" w:rsidRPr="005B0AF7" w:rsidDel="00886BF9">
          <w:rPr>
            <w:rFonts w:ascii="Arial" w:hAnsi="Arial" w:cs="Arial"/>
            <w:sz w:val="18"/>
            <w:szCs w:val="18"/>
          </w:rPr>
          <w:delText>,</w:delText>
        </w:r>
      </w:del>
      <w:r w:rsidR="0005593B" w:rsidRPr="005B0AF7">
        <w:rPr>
          <w:rFonts w:ascii="Arial" w:hAnsi="Arial" w:cs="Arial"/>
          <w:sz w:val="18"/>
          <w:szCs w:val="18"/>
        </w:rPr>
        <w:t xml:space="preserve"> </w:t>
      </w:r>
      <w:del w:id="355" w:author="Tim Cernak" w:date="2023-06-19T15:25:00Z">
        <w:r w:rsidR="0005593B" w:rsidRPr="005B0AF7" w:rsidDel="00886BF9">
          <w:rPr>
            <w:rFonts w:ascii="Arial" w:hAnsi="Arial" w:cs="Arial"/>
            <w:sz w:val="18"/>
            <w:szCs w:val="18"/>
          </w:rPr>
          <w:delText xml:space="preserve">atmosphere </w:delText>
        </w:r>
      </w:del>
      <w:r w:rsidR="0005593B" w:rsidRPr="005B0AF7">
        <w:rPr>
          <w:rFonts w:ascii="Arial" w:hAnsi="Arial" w:cs="Arial"/>
          <w:sz w:val="18"/>
          <w:szCs w:val="18"/>
        </w:rPr>
        <w:t xml:space="preserve">or </w:t>
      </w:r>
      <w:del w:id="356" w:author="Tim Cernak" w:date="2023-06-19T15:25:00Z">
        <w:r w:rsidR="0005593B" w:rsidRPr="005B0AF7" w:rsidDel="00886BF9">
          <w:rPr>
            <w:rFonts w:ascii="Arial" w:hAnsi="Arial" w:cs="Arial"/>
            <w:sz w:val="18"/>
            <w:szCs w:val="18"/>
          </w:rPr>
          <w:delText xml:space="preserve">even </w:delText>
        </w:r>
      </w:del>
      <w:r w:rsidR="0005593B" w:rsidRPr="005B0AF7">
        <w:rPr>
          <w:rFonts w:ascii="Arial" w:hAnsi="Arial" w:cs="Arial"/>
          <w:sz w:val="18"/>
          <w:szCs w:val="18"/>
        </w:rPr>
        <w:t xml:space="preserve">order of reagent addition, it is critical to be able to visualize and interpret this behavior. </w:t>
      </w:r>
      <w:r w:rsidRPr="005B0AF7">
        <w:rPr>
          <w:rFonts w:ascii="Arial" w:hAnsi="Arial" w:cs="Arial"/>
          <w:sz w:val="18"/>
          <w:szCs w:val="18"/>
        </w:rPr>
        <w:t xml:space="preserve">From the color-coded solvent plot, </w:t>
      </w:r>
      <w:proofErr w:type="gramStart"/>
      <w:r w:rsidRPr="005B0AF7">
        <w:rPr>
          <w:rFonts w:ascii="Arial" w:hAnsi="Arial" w:cs="Arial"/>
          <w:sz w:val="18"/>
          <w:szCs w:val="18"/>
        </w:rPr>
        <w:t>it is clear that the</w:t>
      </w:r>
      <w:proofErr w:type="gramEnd"/>
      <w:r w:rsidRPr="005B0AF7">
        <w:rPr>
          <w:rFonts w:ascii="Arial" w:hAnsi="Arial" w:cs="Arial"/>
          <w:sz w:val="18"/>
          <w:szCs w:val="18"/>
        </w:rPr>
        <w:t xml:space="preserve"> reactivity of the substrate pair</w:t>
      </w:r>
      <w:r w:rsidR="00B16705" w:rsidRPr="005B0AF7">
        <w:rPr>
          <w:rFonts w:ascii="Arial" w:hAnsi="Arial" w:cs="Arial"/>
          <w:sz w:val="18"/>
          <w:szCs w:val="18"/>
        </w:rPr>
        <w:t xml:space="preserve"> </w:t>
      </w:r>
      <w:r w:rsidR="00B16705" w:rsidRPr="005B0AF7">
        <w:rPr>
          <w:rFonts w:ascii="Arial" w:hAnsi="Arial" w:cs="Arial"/>
          <w:b/>
          <w:bCs/>
          <w:sz w:val="18"/>
          <w:szCs w:val="18"/>
        </w:rPr>
        <w:t>28</w:t>
      </w:r>
      <w:r w:rsidR="00B16705" w:rsidRPr="005B0AF7">
        <w:rPr>
          <w:rFonts w:ascii="Arial" w:hAnsi="Arial" w:cs="Arial"/>
          <w:sz w:val="18"/>
          <w:szCs w:val="18"/>
        </w:rPr>
        <w:t xml:space="preserve"> and </w:t>
      </w:r>
      <w:r w:rsidR="00B16705" w:rsidRPr="005B0AF7">
        <w:rPr>
          <w:rFonts w:ascii="Arial" w:hAnsi="Arial" w:cs="Arial"/>
          <w:b/>
          <w:bCs/>
          <w:sz w:val="18"/>
          <w:szCs w:val="18"/>
        </w:rPr>
        <w:t>29</w:t>
      </w:r>
      <w:r w:rsidRPr="005B0AF7">
        <w:rPr>
          <w:rFonts w:ascii="Arial" w:hAnsi="Arial" w:cs="Arial"/>
          <w:sz w:val="18"/>
          <w:szCs w:val="18"/>
        </w:rPr>
        <w:t xml:space="preserve"> </w:t>
      </w:r>
      <w:r w:rsidR="001110CB" w:rsidRPr="005B0AF7">
        <w:rPr>
          <w:rFonts w:ascii="Arial" w:hAnsi="Arial" w:cs="Arial"/>
          <w:sz w:val="18"/>
          <w:szCs w:val="18"/>
        </w:rPr>
        <w:t xml:space="preserve">is controlled by the solvent system used. The manifold directly identifies failing and working solvents </w:t>
      </w:r>
      <w:r w:rsidRPr="005B0AF7">
        <w:rPr>
          <w:rFonts w:ascii="Arial" w:hAnsi="Arial" w:cs="Arial"/>
          <w:sz w:val="18"/>
          <w:szCs w:val="18"/>
        </w:rPr>
        <w:t xml:space="preserve">when </w:t>
      </w:r>
      <w:r w:rsidR="001110CB" w:rsidRPr="005B0AF7">
        <w:rPr>
          <w:rFonts w:ascii="Arial" w:hAnsi="Arial" w:cs="Arial"/>
          <w:sz w:val="18"/>
          <w:szCs w:val="18"/>
        </w:rPr>
        <w:t xml:space="preserve">traversing the space from 1:9 </w:t>
      </w:r>
      <w:proofErr w:type="spellStart"/>
      <w:proofErr w:type="gramStart"/>
      <w:r w:rsidR="001110CB" w:rsidRPr="005B0AF7">
        <w:rPr>
          <w:rFonts w:ascii="Arial" w:hAnsi="Arial" w:cs="Arial"/>
          <w:i/>
          <w:iCs/>
          <w:sz w:val="18"/>
          <w:szCs w:val="18"/>
          <w:vertAlign w:val="superscript"/>
        </w:rPr>
        <w:t>t</w:t>
      </w:r>
      <w:r w:rsidR="001110CB" w:rsidRPr="005B0AF7">
        <w:rPr>
          <w:rFonts w:ascii="Arial" w:hAnsi="Arial" w:cs="Arial"/>
          <w:sz w:val="18"/>
          <w:szCs w:val="18"/>
        </w:rPr>
        <w:t>AmOH:NMP</w:t>
      </w:r>
      <w:proofErr w:type="spellEnd"/>
      <w:proofErr w:type="gramEnd"/>
      <w:r w:rsidR="001110CB" w:rsidRPr="005B0AF7">
        <w:rPr>
          <w:rFonts w:ascii="Arial" w:hAnsi="Arial" w:cs="Arial"/>
          <w:sz w:val="18"/>
          <w:szCs w:val="18"/>
        </w:rPr>
        <w:t xml:space="preserve"> to 1:3 </w:t>
      </w:r>
      <w:proofErr w:type="spellStart"/>
      <w:r w:rsidR="001110CB" w:rsidRPr="005B0AF7">
        <w:rPr>
          <w:rFonts w:ascii="Arial" w:hAnsi="Arial" w:cs="Arial"/>
          <w:sz w:val="18"/>
          <w:szCs w:val="18"/>
        </w:rPr>
        <w:t>water:NMP</w:t>
      </w:r>
      <w:proofErr w:type="spellEnd"/>
      <w:r w:rsidRPr="005B0AF7">
        <w:rPr>
          <w:rFonts w:ascii="Arial" w:hAnsi="Arial" w:cs="Arial"/>
          <w:sz w:val="18"/>
          <w:szCs w:val="18"/>
        </w:rPr>
        <w:t>.</w:t>
      </w:r>
      <w:r w:rsidR="001110CB" w:rsidRPr="005B0AF7">
        <w:rPr>
          <w:rFonts w:ascii="Arial" w:hAnsi="Arial" w:cs="Arial"/>
          <w:sz w:val="18"/>
          <w:szCs w:val="18"/>
        </w:rPr>
        <w:t xml:space="preserve"> The addition of water in the solvent system is found to be critical in achieving desired reactivity as shown by another reactivity cliff between 1:3 </w:t>
      </w:r>
      <w:proofErr w:type="spellStart"/>
      <w:proofErr w:type="gramStart"/>
      <w:r w:rsidR="001110CB" w:rsidRPr="005B0AF7">
        <w:rPr>
          <w:rFonts w:ascii="Arial" w:hAnsi="Arial" w:cs="Arial"/>
          <w:sz w:val="18"/>
          <w:szCs w:val="18"/>
        </w:rPr>
        <w:t>water:NMP</w:t>
      </w:r>
      <w:proofErr w:type="spellEnd"/>
      <w:proofErr w:type="gramEnd"/>
      <w:r w:rsidR="001110CB" w:rsidRPr="005B0AF7">
        <w:rPr>
          <w:rFonts w:ascii="Arial" w:hAnsi="Arial" w:cs="Arial"/>
          <w:sz w:val="18"/>
          <w:szCs w:val="18"/>
        </w:rPr>
        <w:t xml:space="preserve"> and pure NMP.</w:t>
      </w:r>
      <w:r w:rsidRPr="005B0AF7">
        <w:rPr>
          <w:rFonts w:ascii="Arial" w:hAnsi="Arial" w:cs="Arial"/>
          <w:sz w:val="18"/>
          <w:szCs w:val="18"/>
        </w:rPr>
        <w:t xml:space="preserve"> </w:t>
      </w:r>
      <w:r w:rsidR="003061C1" w:rsidRPr="005B0AF7">
        <w:rPr>
          <w:rFonts w:ascii="Arial" w:hAnsi="Arial" w:cs="Arial"/>
          <w:sz w:val="18"/>
          <w:szCs w:val="18"/>
        </w:rPr>
        <w:t xml:space="preserve">A chi-squared analysis is </w:t>
      </w:r>
      <w:r w:rsidR="006E7669" w:rsidRPr="005B0AF7">
        <w:rPr>
          <w:rFonts w:ascii="Arial" w:hAnsi="Arial" w:cs="Arial"/>
          <w:sz w:val="18"/>
          <w:szCs w:val="18"/>
        </w:rPr>
        <w:t>reported</w:t>
      </w:r>
      <w:r w:rsidR="003061C1" w:rsidRPr="005B0AF7">
        <w:rPr>
          <w:rFonts w:ascii="Arial" w:hAnsi="Arial" w:cs="Arial"/>
          <w:sz w:val="18"/>
          <w:szCs w:val="18"/>
        </w:rPr>
        <w:t xml:space="preserve"> in the Supporting Information to validate this finding</w:t>
      </w:r>
      <w:r w:rsidR="00BB5D60">
        <w:rPr>
          <w:rFonts w:ascii="Arial" w:hAnsi="Arial" w:cs="Arial"/>
          <w:sz w:val="18"/>
          <w:szCs w:val="18"/>
        </w:rPr>
        <w:t xml:space="preserve"> (Figure S</w:t>
      </w:r>
      <w:ins w:id="357" w:author="Mahjour, Babak" w:date="2023-06-20T22:13:00Z">
        <w:r w:rsidR="00101D0D">
          <w:rPr>
            <w:rFonts w:ascii="Arial" w:hAnsi="Arial" w:cs="Arial"/>
            <w:sz w:val="18"/>
            <w:szCs w:val="18"/>
          </w:rPr>
          <w:t>8</w:t>
        </w:r>
      </w:ins>
      <w:del w:id="358" w:author="Mahjour, Babak" w:date="2023-06-20T22:13:00Z">
        <w:r w:rsidR="00A4764C" w:rsidDel="00101D0D">
          <w:rPr>
            <w:rFonts w:ascii="Arial" w:hAnsi="Arial" w:cs="Arial"/>
            <w:sz w:val="18"/>
            <w:szCs w:val="18"/>
          </w:rPr>
          <w:delText>6</w:delText>
        </w:r>
      </w:del>
      <w:r w:rsidR="00BB5D60">
        <w:rPr>
          <w:rFonts w:ascii="Arial" w:hAnsi="Arial" w:cs="Arial"/>
          <w:sz w:val="18"/>
          <w:szCs w:val="18"/>
        </w:rPr>
        <w:t>)</w:t>
      </w:r>
      <w:r w:rsidR="003061C1" w:rsidRPr="005B0AF7">
        <w:rPr>
          <w:rFonts w:ascii="Arial" w:hAnsi="Arial" w:cs="Arial"/>
          <w:sz w:val="18"/>
          <w:szCs w:val="18"/>
        </w:rPr>
        <w:t xml:space="preserve">. </w:t>
      </w:r>
      <w:r w:rsidRPr="005B0AF7">
        <w:rPr>
          <w:rFonts w:ascii="Arial" w:hAnsi="Arial" w:cs="Arial"/>
          <w:sz w:val="18"/>
          <w:szCs w:val="18"/>
        </w:rPr>
        <w:t>T</w:t>
      </w:r>
      <w:commentRangeStart w:id="359"/>
      <w:commentRangeStart w:id="360"/>
      <w:r w:rsidRPr="005B0AF7">
        <w:rPr>
          <w:rFonts w:ascii="Arial" w:hAnsi="Arial" w:cs="Arial"/>
          <w:sz w:val="18"/>
          <w:szCs w:val="18"/>
        </w:rPr>
        <w:t xml:space="preserve">hus, it can be rapidly identified </w:t>
      </w:r>
      <w:r w:rsidR="001110CB" w:rsidRPr="005B0AF7">
        <w:rPr>
          <w:rFonts w:ascii="Arial" w:hAnsi="Arial" w:cs="Arial"/>
          <w:sz w:val="18"/>
          <w:szCs w:val="18"/>
        </w:rPr>
        <w:t>which solvent systems</w:t>
      </w:r>
      <w:r w:rsidRPr="005B0AF7">
        <w:rPr>
          <w:rFonts w:ascii="Arial" w:hAnsi="Arial" w:cs="Arial"/>
          <w:sz w:val="18"/>
          <w:szCs w:val="18"/>
        </w:rPr>
        <w:t xml:space="preserve"> poison the reaction even though a variety of reagents are being changed. </w:t>
      </w:r>
      <w:ins w:id="361" w:author="Mahjour, Babak" w:date="2023-06-19T20:02:00Z">
        <w:r w:rsidR="00F070F9">
          <w:rPr>
            <w:rFonts w:ascii="Arial" w:hAnsi="Arial" w:cs="Arial"/>
            <w:sz w:val="18"/>
            <w:szCs w:val="18"/>
          </w:rPr>
          <w:t>This analysis is compared to boxplots of the solvent system used (Figure S</w:t>
        </w:r>
      </w:ins>
      <w:ins w:id="362" w:author="Mahjour, Babak" w:date="2023-06-20T22:13:00Z">
        <w:r w:rsidR="00101D0D">
          <w:rPr>
            <w:rFonts w:ascii="Arial" w:hAnsi="Arial" w:cs="Arial"/>
            <w:sz w:val="18"/>
            <w:szCs w:val="18"/>
          </w:rPr>
          <w:t>9</w:t>
        </w:r>
      </w:ins>
      <w:ins w:id="363" w:author="Mahjour, Babak" w:date="2023-06-19T20:02:00Z">
        <w:r w:rsidR="00F070F9">
          <w:rPr>
            <w:rFonts w:ascii="Arial" w:hAnsi="Arial" w:cs="Arial"/>
            <w:sz w:val="18"/>
            <w:szCs w:val="18"/>
          </w:rPr>
          <w:t>).</w:t>
        </w:r>
      </w:ins>
      <w:r w:rsidRPr="005B0AF7">
        <w:rPr>
          <w:rFonts w:ascii="Arial" w:hAnsi="Arial" w:cs="Arial"/>
          <w:sz w:val="18"/>
          <w:szCs w:val="18"/>
        </w:rPr>
        <w:t xml:space="preserve"> </w:t>
      </w:r>
      <w:commentRangeEnd w:id="359"/>
      <w:r w:rsidR="00886BF9">
        <w:rPr>
          <w:rStyle w:val="CommentReference"/>
          <w:rFonts w:asciiTheme="minorHAnsi" w:eastAsiaTheme="minorHAnsi" w:hAnsiTheme="minorHAnsi" w:cstheme="minorBidi"/>
        </w:rPr>
        <w:commentReference w:id="359"/>
      </w:r>
      <w:commentRangeEnd w:id="360"/>
      <w:r w:rsidR="000F45DE">
        <w:rPr>
          <w:rStyle w:val="CommentReference"/>
          <w:rFonts w:asciiTheme="minorHAnsi" w:eastAsiaTheme="minorHAnsi" w:hAnsiTheme="minorHAnsi" w:cstheme="minorBidi"/>
        </w:rPr>
        <w:commentReference w:id="360"/>
      </w:r>
    </w:p>
    <w:p w14:paraId="310DB073" w14:textId="77777777" w:rsidR="00711010" w:rsidRDefault="00711010" w:rsidP="008F7635">
      <w:pPr>
        <w:pStyle w:val="NormalWeb"/>
        <w:spacing w:before="0" w:beforeAutospacing="0" w:after="0" w:afterAutospacing="0"/>
        <w:jc w:val="both"/>
        <w:rPr>
          <w:rFonts w:ascii="Arial" w:hAnsi="Arial" w:cs="Arial"/>
          <w:sz w:val="18"/>
          <w:szCs w:val="18"/>
        </w:rPr>
      </w:pPr>
    </w:p>
    <w:p w14:paraId="3E8AE818" w14:textId="34DA2D6E" w:rsidR="00711010" w:rsidRPr="005B0AF7" w:rsidRDefault="00711010" w:rsidP="008F7635">
      <w:pPr>
        <w:pStyle w:val="NormalWeb"/>
        <w:spacing w:before="0" w:beforeAutospacing="0" w:after="0" w:afterAutospacing="0"/>
        <w:jc w:val="both"/>
        <w:rPr>
          <w:rFonts w:ascii="Arial" w:hAnsi="Arial" w:cs="Arial"/>
          <w:sz w:val="18"/>
          <w:szCs w:val="18"/>
        </w:rPr>
        <w:sectPr w:rsidR="00711010" w:rsidRPr="005B0AF7" w:rsidSect="00AD4B82">
          <w:type w:val="continuous"/>
          <w:pgSz w:w="12240" w:h="15840"/>
          <w:pgMar w:top="720" w:right="1094" w:bottom="720" w:left="1094" w:header="720" w:footer="720" w:gutter="0"/>
          <w:cols w:num="2" w:space="720"/>
          <w:docGrid w:linePitch="360"/>
        </w:sectPr>
      </w:pPr>
    </w:p>
    <w:p w14:paraId="0C0C3B70" w14:textId="1953326F" w:rsidR="00F95593" w:rsidRDefault="001F4756" w:rsidP="008F7635">
      <w:pPr>
        <w:pStyle w:val="NormalWeb"/>
        <w:spacing w:before="0" w:beforeAutospacing="0" w:after="0" w:afterAutospacing="0"/>
        <w:jc w:val="center"/>
        <w:rPr>
          <w:rFonts w:ascii="ArialMT" w:hAnsi="ArialMT"/>
          <w:sz w:val="22"/>
          <w:szCs w:val="22"/>
        </w:rPr>
      </w:pPr>
      <w:del w:id="364" w:author="Mahjour, Babak" w:date="2023-06-20T19:16:00Z">
        <w:r w:rsidDel="0062474E">
          <w:rPr>
            <w:rFonts w:ascii="ArialMT" w:hAnsi="ArialMT"/>
            <w:noProof/>
            <w:sz w:val="22"/>
            <w:szCs w:val="22"/>
          </w:rPr>
          <w:lastRenderedPageBreak/>
          <w:drawing>
            <wp:inline distT="0" distB="0" distL="0" distR="0" wp14:anchorId="72FC97B3" wp14:editId="27C27EE7">
              <wp:extent cx="5232400" cy="5930900"/>
              <wp:effectExtent l="0" t="0" r="0" b="0"/>
              <wp:docPr id="2" name="Picture 2" descr="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2400" cy="5930900"/>
                      </a:xfrm>
                      <a:prstGeom prst="rect">
                        <a:avLst/>
                      </a:prstGeom>
                    </pic:spPr>
                  </pic:pic>
                </a:graphicData>
              </a:graphic>
            </wp:inline>
          </w:drawing>
        </w:r>
      </w:del>
      <w:ins w:id="365" w:author="Mahjour, Babak" w:date="2023-06-20T19:16:00Z">
        <w:r w:rsidR="0062474E">
          <w:rPr>
            <w:rFonts w:ascii="ArialMT" w:hAnsi="ArialMT"/>
            <w:noProof/>
            <w:sz w:val="22"/>
            <w:szCs w:val="22"/>
          </w:rPr>
          <w:drawing>
            <wp:inline distT="0" distB="0" distL="0" distR="0" wp14:anchorId="08FC0418" wp14:editId="74182FF6">
              <wp:extent cx="5232400" cy="6261100"/>
              <wp:effectExtent l="0" t="0" r="0" b="0"/>
              <wp:docPr id="1997022092" name="Picture 5"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2092" name="Picture 5" descr="A picture containing screenshot,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400" cy="6261100"/>
                      </a:xfrm>
                      <a:prstGeom prst="rect">
                        <a:avLst/>
                      </a:prstGeom>
                    </pic:spPr>
                  </pic:pic>
                </a:graphicData>
              </a:graphic>
            </wp:inline>
          </w:drawing>
        </w:r>
      </w:ins>
    </w:p>
    <w:p w14:paraId="68459489" w14:textId="38ABDB04" w:rsidR="00BB5086" w:rsidRPr="005B0AF7" w:rsidRDefault="00BB5086" w:rsidP="008F7635">
      <w:pPr>
        <w:pStyle w:val="NormalWeb"/>
        <w:pBdr>
          <w:bottom w:val="single" w:sz="4" w:space="1" w:color="auto"/>
        </w:pBdr>
        <w:spacing w:before="0" w:beforeAutospacing="0" w:after="0" w:afterAutospacing="0"/>
        <w:jc w:val="both"/>
        <w:rPr>
          <w:rFonts w:ascii="ArialMT" w:hAnsi="ArialMT"/>
          <w:sz w:val="18"/>
          <w:szCs w:val="18"/>
        </w:rPr>
      </w:pPr>
      <w:r w:rsidRPr="005B0AF7">
        <w:rPr>
          <w:rFonts w:ascii="ArialMT" w:hAnsi="ArialMT"/>
          <w:b/>
          <w:bCs/>
          <w:sz w:val="18"/>
          <w:szCs w:val="18"/>
        </w:rPr>
        <w:t xml:space="preserve">Figure </w:t>
      </w:r>
      <w:r w:rsidR="00867638" w:rsidRPr="005B0AF7">
        <w:rPr>
          <w:rFonts w:ascii="ArialMT" w:hAnsi="ArialMT"/>
          <w:b/>
          <w:bCs/>
          <w:sz w:val="18"/>
          <w:szCs w:val="18"/>
        </w:rPr>
        <w:t>4</w:t>
      </w:r>
      <w:r w:rsidRPr="005B0AF7">
        <w:rPr>
          <w:rFonts w:ascii="ArialMT" w:hAnsi="ArialMT"/>
          <w:b/>
          <w:bCs/>
          <w:sz w:val="18"/>
          <w:szCs w:val="18"/>
        </w:rPr>
        <w:t xml:space="preserve">. </w:t>
      </w:r>
      <w:r w:rsidRPr="005B0AF7">
        <w:rPr>
          <w:rFonts w:ascii="ArialMT" w:hAnsi="ArialMT"/>
          <w:sz w:val="18"/>
          <w:szCs w:val="18"/>
        </w:rPr>
        <w:t xml:space="preserve">Reactivity cliffs are identified when focusing on specific substrate pairs. </w:t>
      </w:r>
      <w:r w:rsidR="001110CB" w:rsidRPr="005B0AF7">
        <w:rPr>
          <w:rFonts w:ascii="ArialMT" w:hAnsi="ArialMT"/>
          <w:sz w:val="18"/>
          <w:szCs w:val="18"/>
        </w:rPr>
        <w:t xml:space="preserve">(A) </w:t>
      </w:r>
      <w:r w:rsidRPr="005B0AF7">
        <w:rPr>
          <w:rFonts w:ascii="ArialMT" w:hAnsi="ArialMT"/>
          <w:sz w:val="18"/>
          <w:szCs w:val="18"/>
        </w:rPr>
        <w:t xml:space="preserve">Compounds </w:t>
      </w:r>
      <w:r w:rsidR="00B16705" w:rsidRPr="005B0AF7">
        <w:rPr>
          <w:rFonts w:ascii="ArialMT" w:hAnsi="ArialMT"/>
          <w:b/>
          <w:bCs/>
          <w:sz w:val="18"/>
          <w:szCs w:val="18"/>
        </w:rPr>
        <w:t>27</w:t>
      </w:r>
      <w:r w:rsidRPr="005B0AF7">
        <w:rPr>
          <w:rFonts w:ascii="ArialMT" w:hAnsi="ArialMT"/>
          <w:b/>
          <w:bCs/>
          <w:sz w:val="18"/>
          <w:szCs w:val="18"/>
        </w:rPr>
        <w:t xml:space="preserve"> </w:t>
      </w:r>
      <w:r w:rsidRPr="005B0AF7">
        <w:rPr>
          <w:rFonts w:ascii="ArialMT" w:hAnsi="ArialMT"/>
          <w:sz w:val="18"/>
          <w:szCs w:val="18"/>
        </w:rPr>
        <w:t xml:space="preserve">and </w:t>
      </w:r>
      <w:r w:rsidRPr="005B0AF7">
        <w:rPr>
          <w:rFonts w:ascii="ArialMT" w:hAnsi="ArialMT"/>
          <w:b/>
          <w:bCs/>
          <w:sz w:val="18"/>
          <w:szCs w:val="18"/>
        </w:rPr>
        <w:t>2</w:t>
      </w:r>
      <w:r w:rsidR="00B16705" w:rsidRPr="005B0AF7">
        <w:rPr>
          <w:rFonts w:ascii="ArialMT" w:hAnsi="ArialMT"/>
          <w:b/>
          <w:bCs/>
          <w:sz w:val="18"/>
          <w:szCs w:val="18"/>
        </w:rPr>
        <w:t>8</w:t>
      </w:r>
      <w:r w:rsidRPr="005B0AF7">
        <w:rPr>
          <w:rFonts w:ascii="ArialMT" w:hAnsi="ArialMT"/>
          <w:sz w:val="18"/>
          <w:szCs w:val="18"/>
        </w:rPr>
        <w:t xml:space="preserve"> cluster together with high and poor performing reactions. </w:t>
      </w:r>
      <w:r w:rsidR="001110CB" w:rsidRPr="005B0AF7">
        <w:rPr>
          <w:rFonts w:ascii="ArialMT" w:hAnsi="ArialMT"/>
          <w:sz w:val="18"/>
          <w:szCs w:val="18"/>
        </w:rPr>
        <w:t xml:space="preserve">(B) </w:t>
      </w:r>
      <w:r w:rsidR="00B16705" w:rsidRPr="005B0AF7">
        <w:rPr>
          <w:rFonts w:ascii="ArialMT" w:hAnsi="ArialMT"/>
          <w:sz w:val="18"/>
          <w:szCs w:val="18"/>
        </w:rPr>
        <w:t xml:space="preserve">Repeating the analysis </w:t>
      </w:r>
      <w:r w:rsidRPr="005B0AF7">
        <w:rPr>
          <w:rFonts w:ascii="ArialMT" w:hAnsi="ArialMT"/>
          <w:sz w:val="18"/>
          <w:szCs w:val="18"/>
        </w:rPr>
        <w:t>on the cluster</w:t>
      </w:r>
      <w:r w:rsidR="00B16705" w:rsidRPr="005B0AF7">
        <w:rPr>
          <w:rFonts w:ascii="ArialMT" w:hAnsi="ArialMT"/>
          <w:sz w:val="18"/>
          <w:szCs w:val="18"/>
        </w:rPr>
        <w:t xml:space="preserve"> that form </w:t>
      </w:r>
      <w:r w:rsidR="00B16705" w:rsidRPr="005B0AF7">
        <w:rPr>
          <w:rFonts w:ascii="ArialMT" w:hAnsi="ArialMT"/>
          <w:b/>
          <w:bCs/>
          <w:sz w:val="18"/>
          <w:szCs w:val="18"/>
        </w:rPr>
        <w:t>29</w:t>
      </w:r>
      <w:r w:rsidR="00B16705" w:rsidRPr="005B0AF7">
        <w:rPr>
          <w:rFonts w:ascii="ArialMT" w:hAnsi="ArialMT"/>
          <w:sz w:val="18"/>
          <w:szCs w:val="18"/>
        </w:rPr>
        <w:t xml:space="preserve"> from </w:t>
      </w:r>
      <w:r w:rsidR="00B16705" w:rsidRPr="005B0AF7">
        <w:rPr>
          <w:rFonts w:ascii="ArialMT" w:hAnsi="ArialMT"/>
          <w:b/>
          <w:bCs/>
          <w:sz w:val="18"/>
          <w:szCs w:val="18"/>
        </w:rPr>
        <w:t xml:space="preserve">27 </w:t>
      </w:r>
      <w:r w:rsidR="00B16705" w:rsidRPr="005B0AF7">
        <w:rPr>
          <w:rFonts w:ascii="ArialMT" w:hAnsi="ArialMT"/>
          <w:sz w:val="18"/>
          <w:szCs w:val="18"/>
        </w:rPr>
        <w:t xml:space="preserve">and </w:t>
      </w:r>
      <w:r w:rsidR="00B16705" w:rsidRPr="005B0AF7">
        <w:rPr>
          <w:rFonts w:ascii="ArialMT" w:hAnsi="ArialMT"/>
          <w:b/>
          <w:bCs/>
          <w:sz w:val="18"/>
          <w:szCs w:val="18"/>
        </w:rPr>
        <w:t>28</w:t>
      </w:r>
      <w:r w:rsidRPr="005B0AF7">
        <w:rPr>
          <w:rFonts w:ascii="ArialMT" w:hAnsi="ArialMT"/>
          <w:sz w:val="18"/>
          <w:szCs w:val="18"/>
        </w:rPr>
        <w:t xml:space="preserve"> reveals reagents that cause this reactivity to flip on.</w:t>
      </w:r>
      <w:r w:rsidR="001110CB" w:rsidRPr="005B0AF7">
        <w:rPr>
          <w:rFonts w:ascii="ArialMT" w:hAnsi="ArialMT"/>
          <w:sz w:val="18"/>
          <w:szCs w:val="18"/>
        </w:rPr>
        <w:t xml:space="preserve"> Reactivity cliffs are readily identified between solvent regimes. </w:t>
      </w:r>
      <w:r w:rsidR="00967D14" w:rsidRPr="005B0AF7">
        <w:rPr>
          <w:rFonts w:ascii="ArialMT" w:hAnsi="ArialMT"/>
          <w:sz w:val="18"/>
          <w:szCs w:val="18"/>
        </w:rPr>
        <w:t xml:space="preserve">The 1:3 </w:t>
      </w:r>
      <w:proofErr w:type="spellStart"/>
      <w:proofErr w:type="gramStart"/>
      <w:r w:rsidR="00967D14" w:rsidRPr="005B0AF7">
        <w:rPr>
          <w:rFonts w:ascii="ArialMT" w:hAnsi="ArialMT"/>
          <w:sz w:val="18"/>
          <w:szCs w:val="18"/>
        </w:rPr>
        <w:t>water:NMP</w:t>
      </w:r>
      <w:proofErr w:type="spellEnd"/>
      <w:proofErr w:type="gramEnd"/>
      <w:r w:rsidR="00967D14" w:rsidRPr="005B0AF7">
        <w:rPr>
          <w:rFonts w:ascii="ArialMT" w:hAnsi="ArialMT"/>
          <w:sz w:val="18"/>
          <w:szCs w:val="18"/>
        </w:rPr>
        <w:t xml:space="preserve"> regime sits between two reactivity cliffs, separating it from the two failing solvent systems </w:t>
      </w:r>
      <w:r w:rsidR="00967D14" w:rsidRPr="005B0AF7">
        <w:rPr>
          <w:rFonts w:ascii="Arial" w:hAnsi="Arial" w:cs="Arial"/>
          <w:sz w:val="18"/>
          <w:szCs w:val="18"/>
        </w:rPr>
        <w:t xml:space="preserve">1:9 </w:t>
      </w:r>
      <w:proofErr w:type="spellStart"/>
      <w:r w:rsidR="00967D14" w:rsidRPr="005B0AF7">
        <w:rPr>
          <w:rFonts w:ascii="Arial" w:hAnsi="Arial" w:cs="Arial"/>
          <w:i/>
          <w:iCs/>
          <w:sz w:val="18"/>
          <w:szCs w:val="18"/>
          <w:vertAlign w:val="superscript"/>
        </w:rPr>
        <w:t>t</w:t>
      </w:r>
      <w:r w:rsidR="00967D14" w:rsidRPr="005B0AF7">
        <w:rPr>
          <w:rFonts w:ascii="Arial" w:hAnsi="Arial" w:cs="Arial"/>
          <w:sz w:val="18"/>
          <w:szCs w:val="18"/>
        </w:rPr>
        <w:t>AmOH:NMP</w:t>
      </w:r>
      <w:proofErr w:type="spellEnd"/>
      <w:r w:rsidR="00967D14" w:rsidRPr="005B0AF7">
        <w:rPr>
          <w:rFonts w:ascii="Arial" w:hAnsi="Arial" w:cs="Arial"/>
          <w:sz w:val="18"/>
          <w:szCs w:val="18"/>
        </w:rPr>
        <w:t xml:space="preserve"> </w:t>
      </w:r>
      <w:r w:rsidR="006E7669" w:rsidRPr="005B0AF7">
        <w:rPr>
          <w:rFonts w:ascii="Arial" w:hAnsi="Arial" w:cs="Arial"/>
          <w:sz w:val="18"/>
          <w:szCs w:val="18"/>
        </w:rPr>
        <w:t>and pure NMP</w:t>
      </w:r>
      <w:r w:rsidR="00967D14" w:rsidRPr="005B0AF7">
        <w:rPr>
          <w:rFonts w:ascii="Arial" w:hAnsi="Arial" w:cs="Arial"/>
          <w:sz w:val="18"/>
          <w:szCs w:val="18"/>
        </w:rPr>
        <w:t>.</w:t>
      </w:r>
    </w:p>
    <w:p w14:paraId="0B8FEEBF" w14:textId="77777777" w:rsidR="00BB5086" w:rsidRDefault="00BB5086" w:rsidP="008F7635">
      <w:pPr>
        <w:pStyle w:val="NormalWeb"/>
        <w:pBdr>
          <w:bottom w:val="single" w:sz="4" w:space="1" w:color="auto"/>
        </w:pBdr>
        <w:spacing w:before="0" w:beforeAutospacing="0" w:after="0" w:afterAutospacing="0"/>
        <w:jc w:val="both"/>
        <w:rPr>
          <w:rFonts w:ascii="ArialMT" w:hAnsi="ArialMT"/>
          <w:sz w:val="22"/>
          <w:szCs w:val="22"/>
        </w:rPr>
      </w:pPr>
    </w:p>
    <w:p w14:paraId="2BC6C079" w14:textId="77777777" w:rsidR="00BB5086" w:rsidRDefault="00BB5086" w:rsidP="008F7635">
      <w:pPr>
        <w:pStyle w:val="NormalWeb"/>
        <w:spacing w:before="0" w:beforeAutospacing="0" w:after="0" w:afterAutospacing="0"/>
        <w:jc w:val="both"/>
        <w:rPr>
          <w:rFonts w:ascii="ArialMT" w:hAnsi="ArialMT"/>
          <w:sz w:val="22"/>
          <w:szCs w:val="22"/>
        </w:rPr>
        <w:sectPr w:rsidR="00BB5086" w:rsidSect="00BB5086">
          <w:type w:val="continuous"/>
          <w:pgSz w:w="12240" w:h="15840"/>
          <w:pgMar w:top="720" w:right="1094" w:bottom="720" w:left="1094" w:header="720" w:footer="720" w:gutter="0"/>
          <w:cols w:space="720"/>
          <w:docGrid w:linePitch="360"/>
        </w:sectPr>
      </w:pPr>
    </w:p>
    <w:p w14:paraId="7B3AAFD3" w14:textId="77777777" w:rsidR="009E6A1B" w:rsidRDefault="009E6A1B" w:rsidP="008F7635">
      <w:pPr>
        <w:pStyle w:val="NormalWeb"/>
        <w:spacing w:before="0" w:beforeAutospacing="0" w:after="0" w:afterAutospacing="0"/>
        <w:jc w:val="both"/>
        <w:rPr>
          <w:rFonts w:ascii="Arial" w:hAnsi="Arial" w:cs="Arial"/>
          <w:sz w:val="18"/>
          <w:szCs w:val="18"/>
        </w:rPr>
      </w:pPr>
    </w:p>
    <w:p w14:paraId="3DF27DC1" w14:textId="4EDAFBDE" w:rsidR="009E6A1B" w:rsidDel="00931E3C" w:rsidRDefault="007D2513" w:rsidP="008F7635">
      <w:pPr>
        <w:pStyle w:val="NormalWeb"/>
        <w:spacing w:before="0" w:beforeAutospacing="0" w:after="0" w:afterAutospacing="0"/>
        <w:jc w:val="both"/>
        <w:rPr>
          <w:del w:id="366" w:author="Mahjour, Babak" w:date="2023-06-20T19:22:00Z"/>
          <w:rFonts w:ascii="Arial" w:hAnsi="Arial" w:cs="Arial"/>
          <w:sz w:val="18"/>
          <w:szCs w:val="18"/>
        </w:rPr>
      </w:pPr>
      <w:r w:rsidRPr="005B0AF7">
        <w:rPr>
          <w:rFonts w:ascii="Arial" w:hAnsi="Arial" w:cs="Arial"/>
          <w:sz w:val="18"/>
          <w:szCs w:val="18"/>
        </w:rPr>
        <w:t>The creation of reaction array fingerprint manifolds is automatable. When using a HTE management system such as phactor</w:t>
      </w:r>
      <w:del w:id="367" w:author="Mahjour, Babak" w:date="2023-06-19T18:02:00Z">
        <w:r w:rsidRPr="005B0AF7" w:rsidDel="00817036">
          <w:rPr>
            <w:rFonts w:ascii="Arial" w:hAnsi="Arial" w:cs="Arial"/>
            <w:sz w:val="18"/>
            <w:szCs w:val="18"/>
          </w:rPr>
          <w:delText>™</w:delText>
        </w:r>
      </w:del>
      <w:r w:rsidRPr="005B0AF7">
        <w:rPr>
          <w:rFonts w:ascii="Arial" w:hAnsi="Arial" w:cs="Arial"/>
          <w:sz w:val="18"/>
          <w:szCs w:val="18"/>
        </w:rPr>
        <w:t xml:space="preserve"> or obtaining machine readable reaction data in a standardized format, reaction arrays can be rapidly analyzed using this method. In </w:t>
      </w:r>
      <w:r w:rsidR="00967D14" w:rsidRPr="005B0AF7">
        <w:rPr>
          <w:rFonts w:ascii="Arial" w:hAnsi="Arial" w:cs="Arial"/>
          <w:sz w:val="18"/>
          <w:szCs w:val="18"/>
        </w:rPr>
        <w:t>F</w:t>
      </w:r>
      <w:r w:rsidRPr="005B0AF7">
        <w:rPr>
          <w:rFonts w:ascii="Arial" w:hAnsi="Arial" w:cs="Arial"/>
          <w:sz w:val="18"/>
          <w:szCs w:val="18"/>
        </w:rPr>
        <w:t xml:space="preserve">igure 5, we show the automated creation of </w:t>
      </w:r>
      <w:r w:rsidR="008E7299" w:rsidRPr="005B0AF7">
        <w:rPr>
          <w:rFonts w:ascii="Arial" w:hAnsi="Arial" w:cs="Arial"/>
          <w:sz w:val="18"/>
          <w:szCs w:val="18"/>
        </w:rPr>
        <w:t xml:space="preserve">six </w:t>
      </w:r>
      <w:r w:rsidRPr="005B0AF7">
        <w:rPr>
          <w:rFonts w:ascii="Arial" w:hAnsi="Arial" w:cs="Arial"/>
          <w:sz w:val="18"/>
          <w:szCs w:val="18"/>
        </w:rPr>
        <w:t>reaction fingerprint t</w:t>
      </w:r>
      <w:r w:rsidR="0037395F" w:rsidRPr="005B0AF7">
        <w:rPr>
          <w:rFonts w:ascii="Arial" w:hAnsi="Arial" w:cs="Arial"/>
          <w:sz w:val="18"/>
          <w:szCs w:val="18"/>
        </w:rPr>
        <w:t>-</w:t>
      </w:r>
      <w:r w:rsidRPr="005B0AF7">
        <w:rPr>
          <w:rFonts w:ascii="Arial" w:hAnsi="Arial" w:cs="Arial"/>
          <w:sz w:val="18"/>
          <w:szCs w:val="18"/>
        </w:rPr>
        <w:t>SNEs utilizing output files procedurally generated from phactor</w:t>
      </w:r>
      <w:del w:id="368" w:author="Mahjour, Babak" w:date="2023-06-20T22:14:00Z">
        <w:r w:rsidRPr="005B0AF7" w:rsidDel="00D30878">
          <w:rPr>
            <w:rFonts w:ascii="Arial" w:hAnsi="Arial" w:cs="Arial"/>
            <w:sz w:val="18"/>
            <w:szCs w:val="18"/>
          </w:rPr>
          <w:delText>™</w:delText>
        </w:r>
      </w:del>
      <w:r w:rsidRPr="005B0AF7">
        <w:rPr>
          <w:rFonts w:ascii="Arial" w:hAnsi="Arial" w:cs="Arial"/>
          <w:sz w:val="18"/>
          <w:szCs w:val="18"/>
        </w:rPr>
        <w:t xml:space="preserve">. </w:t>
      </w:r>
      <w:r w:rsidR="00EF3433" w:rsidRPr="005B0AF7">
        <w:rPr>
          <w:rFonts w:ascii="Arial" w:hAnsi="Arial" w:cs="Arial"/>
          <w:sz w:val="18"/>
          <w:szCs w:val="18"/>
        </w:rPr>
        <w:t xml:space="preserve"> Hyperparameters </w:t>
      </w:r>
      <w:r w:rsidR="0005593B" w:rsidRPr="005B0AF7">
        <w:rPr>
          <w:rFonts w:ascii="Arial" w:hAnsi="Arial" w:cs="Arial"/>
          <w:sz w:val="18"/>
          <w:szCs w:val="18"/>
        </w:rPr>
        <w:t>including</w:t>
      </w:r>
      <w:r w:rsidR="00EF3433" w:rsidRPr="005B0AF7">
        <w:rPr>
          <w:rFonts w:ascii="Arial" w:hAnsi="Arial" w:cs="Arial"/>
          <w:sz w:val="18"/>
          <w:szCs w:val="18"/>
        </w:rPr>
        <w:t xml:space="preserve"> t</w:t>
      </w:r>
      <w:r w:rsidR="0037395F" w:rsidRPr="005B0AF7">
        <w:rPr>
          <w:rFonts w:ascii="Arial" w:hAnsi="Arial" w:cs="Arial"/>
          <w:sz w:val="18"/>
          <w:szCs w:val="18"/>
        </w:rPr>
        <w:t>-</w:t>
      </w:r>
      <w:r w:rsidR="00EF3433" w:rsidRPr="005B0AF7">
        <w:rPr>
          <w:rFonts w:ascii="Arial" w:hAnsi="Arial" w:cs="Arial"/>
          <w:sz w:val="18"/>
          <w:szCs w:val="18"/>
        </w:rPr>
        <w:t xml:space="preserve">SNE perplexity and reagent weights </w:t>
      </w:r>
      <w:r w:rsidR="0005593B" w:rsidRPr="005B0AF7">
        <w:rPr>
          <w:rFonts w:ascii="Arial" w:hAnsi="Arial" w:cs="Arial"/>
          <w:sz w:val="18"/>
          <w:szCs w:val="18"/>
        </w:rPr>
        <w:t>(</w:t>
      </w:r>
      <w:proofErr w:type="spellStart"/>
      <w:r w:rsidR="0005593B" w:rsidRPr="005B0AF7">
        <w:rPr>
          <w:rFonts w:ascii="Arial" w:hAnsi="Arial" w:cs="Arial"/>
          <w:sz w:val="18"/>
          <w:szCs w:val="18"/>
        </w:rPr>
        <w:t>w</w:t>
      </w:r>
      <w:r w:rsidR="0005593B" w:rsidRPr="005B0AF7">
        <w:rPr>
          <w:rFonts w:ascii="Arial" w:hAnsi="Arial" w:cs="Arial"/>
          <w:sz w:val="18"/>
          <w:szCs w:val="18"/>
          <w:vertAlign w:val="subscript"/>
        </w:rPr>
        <w:t>x</w:t>
      </w:r>
      <w:proofErr w:type="spellEnd"/>
      <w:r w:rsidR="0005593B" w:rsidRPr="005B0AF7">
        <w:rPr>
          <w:rFonts w:ascii="Arial" w:hAnsi="Arial" w:cs="Arial"/>
          <w:sz w:val="18"/>
          <w:szCs w:val="18"/>
        </w:rPr>
        <w:t xml:space="preserve">) </w:t>
      </w:r>
      <w:r w:rsidR="00EF3433" w:rsidRPr="005B0AF7">
        <w:rPr>
          <w:rFonts w:ascii="Arial" w:hAnsi="Arial" w:cs="Arial"/>
          <w:sz w:val="18"/>
          <w:szCs w:val="18"/>
        </w:rPr>
        <w:t xml:space="preserve">were </w:t>
      </w:r>
      <w:r w:rsidR="0005593B" w:rsidRPr="005B0AF7">
        <w:rPr>
          <w:rFonts w:ascii="Arial" w:hAnsi="Arial" w:cs="Arial"/>
          <w:sz w:val="18"/>
          <w:szCs w:val="18"/>
        </w:rPr>
        <w:t xml:space="preserve">optimized to best illuminate </w:t>
      </w:r>
      <w:r w:rsidR="00EF3433" w:rsidRPr="005B0AF7">
        <w:rPr>
          <w:rFonts w:ascii="Arial" w:hAnsi="Arial" w:cs="Arial"/>
          <w:sz w:val="18"/>
          <w:szCs w:val="18"/>
        </w:rPr>
        <w:t>reactivity</w:t>
      </w:r>
      <w:r w:rsidR="0005593B" w:rsidRPr="005B0AF7">
        <w:rPr>
          <w:rFonts w:ascii="Arial" w:hAnsi="Arial" w:cs="Arial"/>
          <w:sz w:val="18"/>
          <w:szCs w:val="18"/>
        </w:rPr>
        <w:t xml:space="preserve"> trends</w:t>
      </w:r>
      <w:r w:rsidR="00EF3433" w:rsidRPr="005B0AF7">
        <w:rPr>
          <w:rFonts w:ascii="Arial" w:hAnsi="Arial" w:cs="Arial"/>
          <w:sz w:val="18"/>
          <w:szCs w:val="18"/>
        </w:rPr>
        <w:t xml:space="preserve"> (see Supporting Information). In all cases, specific reagent classes </w:t>
      </w:r>
      <w:r w:rsidR="0005593B" w:rsidRPr="005B0AF7">
        <w:rPr>
          <w:rFonts w:ascii="Arial" w:hAnsi="Arial" w:cs="Arial"/>
          <w:sz w:val="18"/>
          <w:szCs w:val="18"/>
        </w:rPr>
        <w:t>were clustered</w:t>
      </w:r>
      <w:r w:rsidR="00EF3433" w:rsidRPr="005B0AF7">
        <w:rPr>
          <w:rFonts w:ascii="Arial" w:hAnsi="Arial" w:cs="Arial"/>
          <w:sz w:val="18"/>
          <w:szCs w:val="18"/>
        </w:rPr>
        <w:t xml:space="preserve">. For instance, there are </w:t>
      </w:r>
      <w:r w:rsidR="008E7299" w:rsidRPr="005B0AF7">
        <w:rPr>
          <w:rFonts w:ascii="Arial" w:hAnsi="Arial" w:cs="Arial"/>
          <w:sz w:val="18"/>
          <w:szCs w:val="18"/>
        </w:rPr>
        <w:t xml:space="preserve">four </w:t>
      </w:r>
      <w:r w:rsidR="00EF3433" w:rsidRPr="005B0AF7">
        <w:rPr>
          <w:rFonts w:ascii="Arial" w:hAnsi="Arial" w:cs="Arial"/>
          <w:sz w:val="18"/>
          <w:szCs w:val="18"/>
        </w:rPr>
        <w:t xml:space="preserve">clusters in Figure 5A representing the </w:t>
      </w:r>
      <w:r w:rsidR="008E7299" w:rsidRPr="005B0AF7">
        <w:rPr>
          <w:rFonts w:ascii="Arial" w:hAnsi="Arial" w:cs="Arial"/>
          <w:sz w:val="18"/>
          <w:szCs w:val="18"/>
        </w:rPr>
        <w:t>four ligands</w:t>
      </w:r>
      <w:r w:rsidR="00EF3433" w:rsidRPr="005B0AF7">
        <w:rPr>
          <w:rFonts w:ascii="Arial" w:hAnsi="Arial" w:cs="Arial"/>
          <w:sz w:val="18"/>
          <w:szCs w:val="18"/>
        </w:rPr>
        <w:t xml:space="preserve"> used in the reaction array</w:t>
      </w:r>
      <w:r w:rsidR="00576018" w:rsidRPr="005B0AF7">
        <w:rPr>
          <w:rFonts w:ascii="Arial" w:hAnsi="Arial" w:cs="Arial"/>
          <w:sz w:val="18"/>
          <w:szCs w:val="18"/>
        </w:rPr>
        <w:t xml:space="preserve"> which couples </w:t>
      </w:r>
      <w:r w:rsidR="00576018" w:rsidRPr="005B0AF7">
        <w:rPr>
          <w:rFonts w:ascii="Arial" w:hAnsi="Arial" w:cs="Arial"/>
          <w:b/>
          <w:bCs/>
          <w:sz w:val="18"/>
          <w:szCs w:val="18"/>
        </w:rPr>
        <w:t xml:space="preserve">30 </w:t>
      </w:r>
      <w:r w:rsidR="00576018" w:rsidRPr="005B0AF7">
        <w:rPr>
          <w:rFonts w:ascii="Arial" w:hAnsi="Arial" w:cs="Arial"/>
          <w:sz w:val="18"/>
          <w:szCs w:val="18"/>
        </w:rPr>
        <w:t xml:space="preserve">and </w:t>
      </w:r>
      <w:r w:rsidR="00576018" w:rsidRPr="005B0AF7">
        <w:rPr>
          <w:rFonts w:ascii="Arial" w:hAnsi="Arial" w:cs="Arial"/>
          <w:b/>
          <w:bCs/>
          <w:sz w:val="18"/>
          <w:szCs w:val="18"/>
        </w:rPr>
        <w:t xml:space="preserve">14 </w:t>
      </w:r>
      <w:r w:rsidR="00576018" w:rsidRPr="005B0AF7">
        <w:rPr>
          <w:rFonts w:ascii="Arial" w:hAnsi="Arial" w:cs="Arial"/>
          <w:sz w:val="18"/>
          <w:szCs w:val="18"/>
        </w:rPr>
        <w:t xml:space="preserve">to form </w:t>
      </w:r>
      <w:r w:rsidR="00576018" w:rsidRPr="005B0AF7">
        <w:rPr>
          <w:rFonts w:ascii="Arial" w:hAnsi="Arial" w:cs="Arial"/>
          <w:b/>
          <w:bCs/>
          <w:sz w:val="18"/>
          <w:szCs w:val="18"/>
        </w:rPr>
        <w:t>31</w:t>
      </w:r>
      <w:r w:rsidR="008E7299" w:rsidRPr="005B0AF7">
        <w:rPr>
          <w:rFonts w:ascii="Arial" w:hAnsi="Arial" w:cs="Arial"/>
          <w:sz w:val="18"/>
          <w:szCs w:val="18"/>
        </w:rPr>
        <w:t xml:space="preserve">. These clusters are split into two subclusters, each representing one of the two reductants used. These </w:t>
      </w:r>
      <w:r w:rsidR="008E7299" w:rsidRPr="005B0AF7">
        <w:rPr>
          <w:rFonts w:ascii="Arial" w:hAnsi="Arial" w:cs="Arial"/>
          <w:sz w:val="18"/>
          <w:szCs w:val="18"/>
        </w:rPr>
        <w:t xml:space="preserve">clusters are then further split into three column-shaped clusters that represent the three catalysts and each of these columns consist of four points each corresponding to one </w:t>
      </w:r>
    </w:p>
    <w:p w14:paraId="1B4021AF" w14:textId="77777777" w:rsidR="009E6A1B" w:rsidDel="00931E3C" w:rsidRDefault="009E6A1B" w:rsidP="008F7635">
      <w:pPr>
        <w:pStyle w:val="NormalWeb"/>
        <w:spacing w:before="0" w:beforeAutospacing="0" w:after="0" w:afterAutospacing="0"/>
        <w:jc w:val="both"/>
        <w:rPr>
          <w:del w:id="369" w:author="Mahjour, Babak" w:date="2023-06-20T19:22:00Z"/>
          <w:rFonts w:ascii="Arial" w:hAnsi="Arial" w:cs="Arial"/>
          <w:sz w:val="18"/>
          <w:szCs w:val="18"/>
        </w:rPr>
      </w:pPr>
    </w:p>
    <w:p w14:paraId="7FAA0D19" w14:textId="5B14E096" w:rsidR="007D2513" w:rsidRPr="005B0AF7" w:rsidRDefault="008E7299" w:rsidP="00931E3C">
      <w:pPr>
        <w:pStyle w:val="NormalWeb"/>
        <w:spacing w:before="0" w:beforeAutospacing="0" w:after="0" w:afterAutospacing="0"/>
        <w:jc w:val="both"/>
        <w:rPr>
          <w:rFonts w:ascii="Arial" w:hAnsi="Arial" w:cs="Arial"/>
          <w:sz w:val="18"/>
          <w:szCs w:val="18"/>
        </w:rPr>
        <w:sectPr w:rsidR="007D2513" w:rsidRPr="005B0AF7" w:rsidSect="00BB5086">
          <w:type w:val="continuous"/>
          <w:pgSz w:w="12240" w:h="15840"/>
          <w:pgMar w:top="720" w:right="1094" w:bottom="720" w:left="1094" w:header="720" w:footer="720" w:gutter="0"/>
          <w:cols w:num="2" w:space="720"/>
          <w:docGrid w:linePitch="360"/>
        </w:sectPr>
      </w:pPr>
      <w:r w:rsidRPr="005B0AF7">
        <w:rPr>
          <w:rFonts w:ascii="Arial" w:hAnsi="Arial" w:cs="Arial"/>
          <w:sz w:val="18"/>
          <w:szCs w:val="18"/>
        </w:rPr>
        <w:t>of the four additives in the reaction array.</w:t>
      </w:r>
      <w:r w:rsidR="00EF3433" w:rsidRPr="005B0AF7">
        <w:rPr>
          <w:rFonts w:ascii="Arial" w:hAnsi="Arial" w:cs="Arial"/>
          <w:sz w:val="18"/>
          <w:szCs w:val="18"/>
        </w:rPr>
        <w:t xml:space="preserve"> </w:t>
      </w:r>
      <w:r w:rsidRPr="005B0AF7">
        <w:rPr>
          <w:rFonts w:ascii="Arial" w:hAnsi="Arial" w:cs="Arial"/>
          <w:sz w:val="18"/>
          <w:szCs w:val="18"/>
        </w:rPr>
        <w:t>F</w:t>
      </w:r>
      <w:r w:rsidR="00EF3433" w:rsidRPr="005B0AF7">
        <w:rPr>
          <w:rFonts w:ascii="Arial" w:hAnsi="Arial" w:cs="Arial"/>
          <w:sz w:val="18"/>
          <w:szCs w:val="18"/>
        </w:rPr>
        <w:t xml:space="preserve">our clusters were formed in </w:t>
      </w:r>
      <w:r w:rsidR="00576018" w:rsidRPr="005B0AF7">
        <w:rPr>
          <w:rFonts w:ascii="Arial" w:hAnsi="Arial" w:cs="Arial"/>
          <w:sz w:val="18"/>
          <w:szCs w:val="18"/>
        </w:rPr>
        <w:t xml:space="preserve">Figure 5B </w:t>
      </w:r>
      <w:del w:id="370" w:author="Tim Cernak" w:date="2023-06-19T15:31:00Z">
        <w:r w:rsidR="00576018" w:rsidRPr="005B0AF7" w:rsidDel="00886BF9">
          <w:rPr>
            <w:rFonts w:ascii="Arial" w:hAnsi="Arial" w:cs="Arial"/>
            <w:sz w:val="18"/>
            <w:szCs w:val="18"/>
          </w:rPr>
          <w:delText>coupled</w:delText>
        </w:r>
        <w:r w:rsidR="00A03551" w:rsidRPr="005B0AF7" w:rsidDel="00886BF9">
          <w:rPr>
            <w:rFonts w:ascii="Arial" w:hAnsi="Arial" w:cs="Arial"/>
            <w:sz w:val="18"/>
            <w:szCs w:val="18"/>
          </w:rPr>
          <w:delText xml:space="preserve"> </w:delText>
        </w:r>
      </w:del>
      <w:ins w:id="371" w:author="Tim Cernak" w:date="2023-06-19T15:31:00Z">
        <w:r w:rsidR="00886BF9">
          <w:rPr>
            <w:rFonts w:ascii="Arial" w:hAnsi="Arial" w:cs="Arial"/>
            <w:sz w:val="18"/>
            <w:szCs w:val="18"/>
          </w:rPr>
          <w:t>which shows</w:t>
        </w:r>
        <w:r w:rsidR="00886BF9" w:rsidRPr="005B0AF7">
          <w:rPr>
            <w:rFonts w:ascii="Arial" w:hAnsi="Arial" w:cs="Arial"/>
            <w:sz w:val="18"/>
            <w:szCs w:val="18"/>
          </w:rPr>
          <w:t xml:space="preserve"> </w:t>
        </w:r>
      </w:ins>
      <w:r w:rsidR="00A03551" w:rsidRPr="005B0AF7">
        <w:rPr>
          <w:rFonts w:ascii="Arial" w:hAnsi="Arial" w:cs="Arial"/>
          <w:sz w:val="18"/>
          <w:szCs w:val="18"/>
        </w:rPr>
        <w:t xml:space="preserve">12 electrophile acids and 8 nucleophile amines, producing </w:t>
      </w:r>
      <w:ins w:id="372" w:author="Tim Cernak" w:date="2023-06-19T15:31:00Z">
        <w:r w:rsidR="00886BF9">
          <w:rPr>
            <w:rFonts w:ascii="Arial" w:hAnsi="Arial" w:cs="Arial"/>
            <w:sz w:val="18"/>
            <w:szCs w:val="18"/>
          </w:rPr>
          <w:t xml:space="preserve">a successful </w:t>
        </w:r>
      </w:ins>
      <w:r w:rsidR="00A03551" w:rsidRPr="005B0AF7">
        <w:rPr>
          <w:rFonts w:ascii="Arial" w:hAnsi="Arial" w:cs="Arial"/>
          <w:sz w:val="18"/>
          <w:szCs w:val="18"/>
        </w:rPr>
        <w:t xml:space="preserve">reaction </w:t>
      </w:r>
      <w:del w:id="373" w:author="Tim Cernak" w:date="2023-06-19T15:31:00Z">
        <w:r w:rsidR="00A03551" w:rsidRPr="005B0AF7" w:rsidDel="00886BF9">
          <w:rPr>
            <w:rFonts w:ascii="Arial" w:hAnsi="Arial" w:cs="Arial"/>
            <w:sz w:val="18"/>
            <w:szCs w:val="18"/>
          </w:rPr>
          <w:delText xml:space="preserve">hit </w:delText>
        </w:r>
      </w:del>
      <w:r w:rsidR="00A03551" w:rsidRPr="005B0AF7">
        <w:rPr>
          <w:rFonts w:ascii="Arial" w:hAnsi="Arial" w:cs="Arial"/>
          <w:sz w:val="18"/>
          <w:szCs w:val="18"/>
        </w:rPr>
        <w:t>that uses</w:t>
      </w:r>
      <w:r w:rsidR="00576018" w:rsidRPr="005B0AF7">
        <w:rPr>
          <w:rFonts w:ascii="Arial" w:hAnsi="Arial" w:cs="Arial"/>
          <w:sz w:val="18"/>
          <w:szCs w:val="18"/>
        </w:rPr>
        <w:t xml:space="preserve"> </w:t>
      </w:r>
      <w:r w:rsidR="00576018" w:rsidRPr="005B0AF7">
        <w:rPr>
          <w:rFonts w:ascii="Arial" w:hAnsi="Arial" w:cs="Arial"/>
          <w:b/>
          <w:bCs/>
          <w:sz w:val="18"/>
          <w:szCs w:val="18"/>
        </w:rPr>
        <w:t xml:space="preserve">32 </w:t>
      </w:r>
      <w:r w:rsidR="00576018" w:rsidRPr="005B0AF7">
        <w:rPr>
          <w:rFonts w:ascii="Arial" w:hAnsi="Arial" w:cs="Arial"/>
          <w:sz w:val="18"/>
          <w:szCs w:val="18"/>
        </w:rPr>
        <w:t xml:space="preserve">and </w:t>
      </w:r>
      <w:r w:rsidR="00576018" w:rsidRPr="005B0AF7">
        <w:rPr>
          <w:rFonts w:ascii="Arial" w:hAnsi="Arial" w:cs="Arial"/>
          <w:b/>
          <w:bCs/>
          <w:sz w:val="18"/>
          <w:szCs w:val="18"/>
        </w:rPr>
        <w:t xml:space="preserve">5 </w:t>
      </w:r>
      <w:r w:rsidR="00576018" w:rsidRPr="005B0AF7">
        <w:rPr>
          <w:rFonts w:ascii="Arial" w:hAnsi="Arial" w:cs="Arial"/>
          <w:sz w:val="18"/>
          <w:szCs w:val="18"/>
        </w:rPr>
        <w:t xml:space="preserve">to form </w:t>
      </w:r>
      <w:r w:rsidR="00576018" w:rsidRPr="005B0AF7">
        <w:rPr>
          <w:rFonts w:ascii="Arial" w:hAnsi="Arial" w:cs="Arial"/>
          <w:b/>
          <w:bCs/>
          <w:sz w:val="18"/>
          <w:szCs w:val="18"/>
        </w:rPr>
        <w:t>33</w:t>
      </w:r>
      <w:r w:rsidR="00A03551" w:rsidRPr="005B0AF7">
        <w:rPr>
          <w:rFonts w:ascii="Arial" w:hAnsi="Arial" w:cs="Arial"/>
          <w:sz w:val="18"/>
          <w:szCs w:val="18"/>
        </w:rPr>
        <w:t xml:space="preserve">. Each of the 12 acids formed a cluster in the manifold. In Figure 5C eight ligands and 12 catalysts were used to make </w:t>
      </w:r>
      <w:r w:rsidR="00A03551" w:rsidRPr="005B0AF7">
        <w:rPr>
          <w:rFonts w:ascii="Arial" w:hAnsi="Arial" w:cs="Arial"/>
          <w:b/>
          <w:bCs/>
          <w:sz w:val="18"/>
          <w:szCs w:val="18"/>
        </w:rPr>
        <w:t xml:space="preserve">36 </w:t>
      </w:r>
      <w:r w:rsidR="00A03551" w:rsidRPr="005B0AF7">
        <w:rPr>
          <w:rFonts w:ascii="Arial" w:hAnsi="Arial" w:cs="Arial"/>
          <w:sz w:val="18"/>
          <w:szCs w:val="18"/>
        </w:rPr>
        <w:t xml:space="preserve">from </w:t>
      </w:r>
      <w:r w:rsidR="00A03551" w:rsidRPr="005B0AF7">
        <w:rPr>
          <w:rFonts w:ascii="Arial" w:hAnsi="Arial" w:cs="Arial"/>
          <w:b/>
          <w:bCs/>
          <w:sz w:val="18"/>
          <w:szCs w:val="18"/>
        </w:rPr>
        <w:t xml:space="preserve">34 </w:t>
      </w:r>
      <w:r w:rsidR="00A03551" w:rsidRPr="005B0AF7">
        <w:rPr>
          <w:rFonts w:ascii="Arial" w:hAnsi="Arial" w:cs="Arial"/>
          <w:sz w:val="18"/>
          <w:szCs w:val="18"/>
        </w:rPr>
        <w:t xml:space="preserve">and </w:t>
      </w:r>
      <w:r w:rsidR="00A03551" w:rsidRPr="005B0AF7">
        <w:rPr>
          <w:rFonts w:ascii="Arial" w:hAnsi="Arial" w:cs="Arial"/>
          <w:b/>
          <w:bCs/>
          <w:sz w:val="18"/>
          <w:szCs w:val="18"/>
        </w:rPr>
        <w:t>35</w:t>
      </w:r>
      <w:r w:rsidR="00A03551" w:rsidRPr="005B0AF7">
        <w:rPr>
          <w:rFonts w:ascii="Arial" w:hAnsi="Arial" w:cs="Arial"/>
          <w:sz w:val="18"/>
          <w:szCs w:val="18"/>
        </w:rPr>
        <w:t>. The t</w:t>
      </w:r>
      <w:r w:rsidR="0037395F" w:rsidRPr="005B0AF7">
        <w:rPr>
          <w:rFonts w:ascii="Arial" w:hAnsi="Arial" w:cs="Arial"/>
          <w:sz w:val="18"/>
          <w:szCs w:val="18"/>
        </w:rPr>
        <w:t>-</w:t>
      </w:r>
      <w:r w:rsidR="00A03551" w:rsidRPr="005B0AF7">
        <w:rPr>
          <w:rFonts w:ascii="Arial" w:hAnsi="Arial" w:cs="Arial"/>
          <w:sz w:val="18"/>
          <w:szCs w:val="18"/>
        </w:rPr>
        <w:t>SNE clustered each reaction</w:t>
      </w:r>
      <w:r w:rsidR="00576018" w:rsidRPr="005B0AF7">
        <w:rPr>
          <w:rFonts w:ascii="Arial" w:hAnsi="Arial" w:cs="Arial"/>
          <w:sz w:val="18"/>
          <w:szCs w:val="18"/>
        </w:rPr>
        <w:t xml:space="preserve"> </w:t>
      </w:r>
      <w:r w:rsidR="00A03551" w:rsidRPr="005B0AF7">
        <w:rPr>
          <w:rFonts w:ascii="Arial" w:hAnsi="Arial" w:cs="Arial"/>
          <w:sz w:val="18"/>
          <w:szCs w:val="18"/>
        </w:rPr>
        <w:t xml:space="preserve">by ligand, resulting in eight clusters. In substrate scope ultraHTE experiments shown in </w:t>
      </w:r>
      <w:r w:rsidR="00EF3433" w:rsidRPr="005B0AF7">
        <w:rPr>
          <w:rFonts w:ascii="Arial" w:hAnsi="Arial" w:cs="Arial"/>
          <w:sz w:val="18"/>
          <w:szCs w:val="18"/>
        </w:rPr>
        <w:t>Figure</w:t>
      </w:r>
      <w:del w:id="374" w:author="Mahjour, Babak" w:date="2023-06-20T22:23:00Z">
        <w:r w:rsidR="00A03551" w:rsidRPr="005B0AF7" w:rsidDel="009471A6">
          <w:rPr>
            <w:rFonts w:ascii="Arial" w:hAnsi="Arial" w:cs="Arial"/>
            <w:sz w:val="18"/>
            <w:szCs w:val="18"/>
          </w:rPr>
          <w:delText>s</w:delText>
        </w:r>
      </w:del>
      <w:r w:rsidR="00A03551" w:rsidRPr="005B0AF7">
        <w:rPr>
          <w:rFonts w:ascii="Arial" w:hAnsi="Arial" w:cs="Arial"/>
          <w:sz w:val="18"/>
          <w:szCs w:val="18"/>
        </w:rPr>
        <w:t xml:space="preserve"> 5D</w:t>
      </w:r>
      <w:del w:id="375" w:author="Mahjour, Babak" w:date="2023-06-20T22:23:00Z">
        <w:r w:rsidR="00A03551" w:rsidRPr="005B0AF7" w:rsidDel="009471A6">
          <w:rPr>
            <w:rFonts w:ascii="Arial" w:hAnsi="Arial" w:cs="Arial"/>
            <w:sz w:val="18"/>
            <w:szCs w:val="18"/>
          </w:rPr>
          <w:delText xml:space="preserve"> and</w:delText>
        </w:r>
        <w:r w:rsidR="00EF3433" w:rsidRPr="005B0AF7" w:rsidDel="009471A6">
          <w:rPr>
            <w:rFonts w:ascii="Arial" w:hAnsi="Arial" w:cs="Arial"/>
            <w:sz w:val="18"/>
            <w:szCs w:val="18"/>
          </w:rPr>
          <w:delText xml:space="preserve"> 5</w:delText>
        </w:r>
        <w:r w:rsidRPr="005B0AF7" w:rsidDel="009471A6">
          <w:rPr>
            <w:rFonts w:ascii="Arial" w:hAnsi="Arial" w:cs="Arial"/>
            <w:sz w:val="18"/>
            <w:szCs w:val="18"/>
          </w:rPr>
          <w:delText>E</w:delText>
        </w:r>
      </w:del>
      <w:r w:rsidR="00A03551" w:rsidRPr="005B0AF7">
        <w:rPr>
          <w:rFonts w:ascii="Arial" w:hAnsi="Arial" w:cs="Arial"/>
          <w:sz w:val="18"/>
          <w:szCs w:val="18"/>
        </w:rPr>
        <w:t>, the t</w:t>
      </w:r>
      <w:r w:rsidR="0037395F" w:rsidRPr="005B0AF7">
        <w:rPr>
          <w:rFonts w:ascii="Arial" w:hAnsi="Arial" w:cs="Arial"/>
          <w:sz w:val="18"/>
          <w:szCs w:val="18"/>
        </w:rPr>
        <w:t>-</w:t>
      </w:r>
      <w:r w:rsidR="00A03551" w:rsidRPr="005B0AF7">
        <w:rPr>
          <w:rFonts w:ascii="Arial" w:hAnsi="Arial" w:cs="Arial"/>
          <w:sz w:val="18"/>
          <w:szCs w:val="18"/>
        </w:rPr>
        <w:t>SNE</w:t>
      </w:r>
      <w:ins w:id="376" w:author="Mahjour, Babak" w:date="2023-06-20T22:23:00Z">
        <w:r w:rsidR="009471A6">
          <w:rPr>
            <w:rFonts w:ascii="Arial" w:hAnsi="Arial" w:cs="Arial"/>
            <w:sz w:val="18"/>
            <w:szCs w:val="18"/>
          </w:rPr>
          <w:t xml:space="preserve"> is </w:t>
        </w:r>
      </w:ins>
      <w:del w:id="377" w:author="Mahjour, Babak" w:date="2023-06-20T22:23:00Z">
        <w:r w:rsidR="00A03551" w:rsidRPr="005B0AF7" w:rsidDel="009471A6">
          <w:rPr>
            <w:rFonts w:ascii="Arial" w:hAnsi="Arial" w:cs="Arial"/>
            <w:sz w:val="18"/>
            <w:szCs w:val="18"/>
          </w:rPr>
          <w:delText xml:space="preserve">s are </w:delText>
        </w:r>
      </w:del>
      <w:r w:rsidR="00A03551" w:rsidRPr="005B0AF7">
        <w:rPr>
          <w:rFonts w:ascii="Arial" w:hAnsi="Arial" w:cs="Arial"/>
          <w:sz w:val="18"/>
          <w:szCs w:val="18"/>
        </w:rPr>
        <w:t xml:space="preserve">clustered by the </w:t>
      </w:r>
      <w:del w:id="378" w:author="Mahjour, Babak" w:date="2023-06-20T22:23:00Z">
        <w:r w:rsidR="00A03551" w:rsidRPr="005B0AF7" w:rsidDel="009471A6">
          <w:rPr>
            <w:rFonts w:ascii="Arial" w:hAnsi="Arial" w:cs="Arial"/>
            <w:sz w:val="18"/>
            <w:szCs w:val="18"/>
          </w:rPr>
          <w:delText xml:space="preserve">number </w:delText>
        </w:r>
      </w:del>
      <w:ins w:id="379" w:author="Mahjour, Babak" w:date="2023-06-20T22:23:00Z">
        <w:r w:rsidR="009471A6">
          <w:rPr>
            <w:rFonts w:ascii="Arial" w:hAnsi="Arial" w:cs="Arial"/>
            <w:sz w:val="18"/>
            <w:szCs w:val="18"/>
          </w:rPr>
          <w:t>eight</w:t>
        </w:r>
        <w:r w:rsidR="009471A6" w:rsidRPr="005B0AF7">
          <w:rPr>
            <w:rFonts w:ascii="Arial" w:hAnsi="Arial" w:cs="Arial"/>
            <w:sz w:val="18"/>
            <w:szCs w:val="18"/>
          </w:rPr>
          <w:t xml:space="preserve"> </w:t>
        </w:r>
      </w:ins>
      <w:del w:id="380" w:author="Mahjour, Babak" w:date="2023-06-20T22:24:00Z">
        <w:r w:rsidR="00A03551" w:rsidRPr="005B0AF7" w:rsidDel="00A54702">
          <w:rPr>
            <w:rFonts w:ascii="Arial" w:hAnsi="Arial" w:cs="Arial"/>
            <w:sz w:val="18"/>
            <w:szCs w:val="18"/>
          </w:rPr>
          <w:delText xml:space="preserve">of </w:delText>
        </w:r>
      </w:del>
      <w:r w:rsidR="00A03551" w:rsidRPr="005B0AF7">
        <w:rPr>
          <w:rFonts w:ascii="Arial" w:hAnsi="Arial" w:cs="Arial"/>
          <w:sz w:val="18"/>
          <w:szCs w:val="18"/>
        </w:rPr>
        <w:t>diazoniums used in the screen</w:t>
      </w:r>
      <w:del w:id="381" w:author="Mahjour, Babak" w:date="2023-06-20T22:23:00Z">
        <w:r w:rsidR="00A03551" w:rsidRPr="005B0AF7" w:rsidDel="009471A6">
          <w:rPr>
            <w:rFonts w:ascii="Arial" w:hAnsi="Arial" w:cs="Arial"/>
            <w:sz w:val="18"/>
            <w:szCs w:val="18"/>
          </w:rPr>
          <w:delText>, eight and four respectively</w:delText>
        </w:r>
      </w:del>
      <w:r w:rsidR="00A03551" w:rsidRPr="005B0AF7">
        <w:rPr>
          <w:rFonts w:ascii="Arial" w:hAnsi="Arial" w:cs="Arial"/>
          <w:sz w:val="18"/>
          <w:szCs w:val="18"/>
        </w:rPr>
        <w:t xml:space="preserve">. In Figure 5D the reaction where </w:t>
      </w:r>
      <w:r w:rsidR="00A03551" w:rsidRPr="005B0AF7">
        <w:rPr>
          <w:rFonts w:ascii="Arial" w:hAnsi="Arial" w:cs="Arial"/>
          <w:b/>
          <w:bCs/>
          <w:sz w:val="18"/>
          <w:szCs w:val="18"/>
        </w:rPr>
        <w:t>39</w:t>
      </w:r>
      <w:r w:rsidR="00A03551" w:rsidRPr="005B0AF7">
        <w:rPr>
          <w:rFonts w:ascii="Arial" w:hAnsi="Arial" w:cs="Arial"/>
          <w:sz w:val="18"/>
          <w:szCs w:val="18"/>
        </w:rPr>
        <w:t xml:space="preserve"> was formed from </w:t>
      </w:r>
      <w:r w:rsidR="00A03551" w:rsidRPr="005B0AF7">
        <w:rPr>
          <w:rFonts w:ascii="Arial" w:hAnsi="Arial" w:cs="Arial"/>
          <w:b/>
          <w:bCs/>
          <w:sz w:val="18"/>
          <w:szCs w:val="18"/>
        </w:rPr>
        <w:t xml:space="preserve">37 </w:t>
      </w:r>
      <w:r w:rsidR="00A03551" w:rsidRPr="005B0AF7">
        <w:rPr>
          <w:rFonts w:ascii="Arial" w:hAnsi="Arial" w:cs="Arial"/>
          <w:sz w:val="18"/>
          <w:szCs w:val="18"/>
        </w:rPr>
        <w:t xml:space="preserve">and </w:t>
      </w:r>
      <w:r w:rsidR="00A03551" w:rsidRPr="005B0AF7">
        <w:rPr>
          <w:rFonts w:ascii="Arial" w:hAnsi="Arial" w:cs="Arial"/>
          <w:b/>
          <w:bCs/>
          <w:sz w:val="18"/>
          <w:szCs w:val="18"/>
        </w:rPr>
        <w:t>38</w:t>
      </w:r>
      <w:r w:rsidR="00A03551" w:rsidRPr="005B0AF7">
        <w:rPr>
          <w:rFonts w:ascii="Arial" w:hAnsi="Arial" w:cs="Arial"/>
          <w:sz w:val="18"/>
          <w:szCs w:val="18"/>
        </w:rPr>
        <w:t xml:space="preserve"> is highlighted in the manifold</w:t>
      </w:r>
      <w:del w:id="382" w:author="Mahjour, Babak" w:date="2023-06-20T22:23:00Z">
        <w:r w:rsidR="00A03551" w:rsidRPr="005B0AF7" w:rsidDel="009471A6">
          <w:rPr>
            <w:rFonts w:ascii="Arial" w:hAnsi="Arial" w:cs="Arial"/>
            <w:sz w:val="18"/>
            <w:szCs w:val="18"/>
          </w:rPr>
          <w:delText xml:space="preserve">, and the reaction where ester </w:delText>
        </w:r>
        <w:r w:rsidR="00A03551" w:rsidRPr="005B0AF7" w:rsidDel="009471A6">
          <w:rPr>
            <w:rFonts w:ascii="Arial" w:hAnsi="Arial" w:cs="Arial"/>
            <w:b/>
            <w:bCs/>
            <w:sz w:val="18"/>
            <w:szCs w:val="18"/>
          </w:rPr>
          <w:delText xml:space="preserve">42 </w:delText>
        </w:r>
        <w:r w:rsidR="00A03551" w:rsidRPr="005B0AF7" w:rsidDel="009471A6">
          <w:rPr>
            <w:rFonts w:ascii="Arial" w:hAnsi="Arial" w:cs="Arial"/>
            <w:sz w:val="18"/>
            <w:szCs w:val="18"/>
          </w:rPr>
          <w:delText xml:space="preserve">is formed from </w:delText>
        </w:r>
        <w:r w:rsidR="00A03551" w:rsidRPr="005B0AF7" w:rsidDel="009471A6">
          <w:rPr>
            <w:rFonts w:ascii="Arial" w:hAnsi="Arial" w:cs="Arial"/>
            <w:b/>
            <w:bCs/>
            <w:sz w:val="18"/>
            <w:szCs w:val="18"/>
          </w:rPr>
          <w:delText xml:space="preserve">40 </w:delText>
        </w:r>
        <w:r w:rsidR="00A03551" w:rsidRPr="005B0AF7" w:rsidDel="009471A6">
          <w:rPr>
            <w:rFonts w:ascii="Arial" w:hAnsi="Arial" w:cs="Arial"/>
            <w:sz w:val="18"/>
            <w:szCs w:val="18"/>
          </w:rPr>
          <w:delText xml:space="preserve">and </w:delText>
        </w:r>
        <w:r w:rsidR="00A03551" w:rsidRPr="005B0AF7" w:rsidDel="009471A6">
          <w:rPr>
            <w:rFonts w:ascii="Arial" w:hAnsi="Arial" w:cs="Arial"/>
            <w:b/>
            <w:bCs/>
            <w:sz w:val="18"/>
            <w:szCs w:val="18"/>
          </w:rPr>
          <w:delText xml:space="preserve">41 </w:delText>
        </w:r>
        <w:r w:rsidR="00A03551" w:rsidRPr="005B0AF7" w:rsidDel="009471A6">
          <w:rPr>
            <w:rFonts w:ascii="Arial" w:hAnsi="Arial" w:cs="Arial"/>
            <w:sz w:val="18"/>
            <w:szCs w:val="18"/>
          </w:rPr>
          <w:delText>is highlighted in Figure 5E</w:delText>
        </w:r>
      </w:del>
      <w:r w:rsidR="00A03551" w:rsidRPr="005B0AF7">
        <w:rPr>
          <w:rFonts w:ascii="Arial" w:hAnsi="Arial" w:cs="Arial"/>
          <w:sz w:val="18"/>
          <w:szCs w:val="18"/>
        </w:rPr>
        <w:t>.</w:t>
      </w:r>
      <w:r w:rsidR="00A03551" w:rsidRPr="005B0AF7">
        <w:rPr>
          <w:rFonts w:ascii="Arial" w:hAnsi="Arial" w:cs="Arial"/>
          <w:b/>
          <w:bCs/>
          <w:sz w:val="18"/>
          <w:szCs w:val="18"/>
        </w:rPr>
        <w:t xml:space="preserve"> </w:t>
      </w:r>
      <w:r w:rsidR="00A03551" w:rsidRPr="005B0AF7">
        <w:rPr>
          <w:rFonts w:ascii="Arial" w:hAnsi="Arial" w:cs="Arial"/>
          <w:sz w:val="18"/>
          <w:szCs w:val="18"/>
        </w:rPr>
        <w:t>Finally, in the ultraHTE direct-to-biology assay shown in Figure 5</w:t>
      </w:r>
      <w:ins w:id="383" w:author="Mahjour, Babak" w:date="2023-06-20T22:23:00Z">
        <w:r w:rsidR="009471A6">
          <w:rPr>
            <w:rFonts w:ascii="Arial" w:hAnsi="Arial" w:cs="Arial"/>
            <w:sz w:val="18"/>
            <w:szCs w:val="18"/>
          </w:rPr>
          <w:t>E</w:t>
        </w:r>
      </w:ins>
      <w:del w:id="384" w:author="Mahjour, Babak" w:date="2023-06-20T22:23:00Z">
        <w:r w:rsidR="00A03551" w:rsidRPr="005B0AF7" w:rsidDel="009471A6">
          <w:rPr>
            <w:rFonts w:ascii="Arial" w:hAnsi="Arial" w:cs="Arial"/>
            <w:sz w:val="18"/>
            <w:szCs w:val="18"/>
          </w:rPr>
          <w:delText>F</w:delText>
        </w:r>
      </w:del>
      <w:r w:rsidR="00A03551" w:rsidRPr="005B0AF7">
        <w:rPr>
          <w:rFonts w:ascii="Arial" w:hAnsi="Arial" w:cs="Arial"/>
          <w:sz w:val="18"/>
          <w:szCs w:val="18"/>
        </w:rPr>
        <w:t xml:space="preserve">, a cluster is formed for each of the 80 amines </w:t>
      </w:r>
      <w:r w:rsidR="00A03551" w:rsidRPr="005B0AF7">
        <w:rPr>
          <w:rFonts w:ascii="Arial" w:hAnsi="Arial" w:cs="Arial"/>
          <w:sz w:val="18"/>
          <w:szCs w:val="18"/>
        </w:rPr>
        <w:lastRenderedPageBreak/>
        <w:t xml:space="preserve">used in the reaction array. The reaction which amide inhibitor </w:t>
      </w:r>
      <w:r w:rsidR="00A03551" w:rsidRPr="005B0AF7">
        <w:rPr>
          <w:rFonts w:ascii="Arial" w:hAnsi="Arial" w:cs="Arial"/>
          <w:b/>
          <w:bCs/>
          <w:sz w:val="18"/>
          <w:szCs w:val="18"/>
        </w:rPr>
        <w:t>4</w:t>
      </w:r>
      <w:ins w:id="385" w:author="Mahjour, Babak" w:date="2023-06-20T22:24:00Z">
        <w:r w:rsidR="009471A6">
          <w:rPr>
            <w:rFonts w:ascii="Arial" w:hAnsi="Arial" w:cs="Arial"/>
            <w:b/>
            <w:bCs/>
            <w:sz w:val="18"/>
            <w:szCs w:val="18"/>
          </w:rPr>
          <w:t>2</w:t>
        </w:r>
      </w:ins>
      <w:del w:id="386" w:author="Mahjour, Babak" w:date="2023-06-20T22:24:00Z">
        <w:r w:rsidR="00A03551" w:rsidRPr="005B0AF7" w:rsidDel="009471A6">
          <w:rPr>
            <w:rFonts w:ascii="Arial" w:hAnsi="Arial" w:cs="Arial"/>
            <w:b/>
            <w:bCs/>
            <w:sz w:val="18"/>
            <w:szCs w:val="18"/>
          </w:rPr>
          <w:delText>5</w:delText>
        </w:r>
      </w:del>
      <w:r w:rsidR="00A03551" w:rsidRPr="005B0AF7">
        <w:rPr>
          <w:rFonts w:ascii="Arial" w:hAnsi="Arial" w:cs="Arial"/>
          <w:b/>
          <w:bCs/>
          <w:sz w:val="18"/>
          <w:szCs w:val="18"/>
        </w:rPr>
        <w:t xml:space="preserve"> </w:t>
      </w:r>
      <w:r w:rsidR="00A03551" w:rsidRPr="005B0AF7">
        <w:rPr>
          <w:rFonts w:ascii="Arial" w:hAnsi="Arial" w:cs="Arial"/>
          <w:sz w:val="18"/>
          <w:szCs w:val="18"/>
        </w:rPr>
        <w:t xml:space="preserve">is generated from the coupling of </w:t>
      </w:r>
      <w:ins w:id="387" w:author="Mahjour, Babak" w:date="2023-06-20T22:24:00Z">
        <w:r w:rsidR="009471A6">
          <w:rPr>
            <w:rFonts w:ascii="Arial" w:hAnsi="Arial" w:cs="Arial"/>
            <w:b/>
            <w:bCs/>
            <w:sz w:val="18"/>
            <w:szCs w:val="18"/>
          </w:rPr>
          <w:t>40</w:t>
        </w:r>
      </w:ins>
      <w:del w:id="388" w:author="Mahjour, Babak" w:date="2023-06-20T22:24:00Z">
        <w:r w:rsidR="00A03551" w:rsidRPr="005B0AF7" w:rsidDel="009471A6">
          <w:rPr>
            <w:rFonts w:ascii="Arial" w:hAnsi="Arial" w:cs="Arial"/>
            <w:b/>
            <w:bCs/>
            <w:sz w:val="18"/>
            <w:szCs w:val="18"/>
          </w:rPr>
          <w:delText>43</w:delText>
        </w:r>
      </w:del>
      <w:r w:rsidR="00A03551" w:rsidRPr="005B0AF7">
        <w:rPr>
          <w:rFonts w:ascii="Arial" w:hAnsi="Arial" w:cs="Arial"/>
          <w:b/>
          <w:bCs/>
          <w:sz w:val="18"/>
          <w:szCs w:val="18"/>
        </w:rPr>
        <w:t xml:space="preserve"> </w:t>
      </w:r>
      <w:r w:rsidR="00A03551" w:rsidRPr="005B0AF7">
        <w:rPr>
          <w:rFonts w:ascii="Arial" w:hAnsi="Arial" w:cs="Arial"/>
          <w:sz w:val="18"/>
          <w:szCs w:val="18"/>
        </w:rPr>
        <w:t xml:space="preserve">and </w:t>
      </w:r>
      <w:r w:rsidR="00A03551" w:rsidRPr="005B0AF7">
        <w:rPr>
          <w:rFonts w:ascii="Arial" w:hAnsi="Arial" w:cs="Arial"/>
          <w:b/>
          <w:bCs/>
          <w:sz w:val="18"/>
          <w:szCs w:val="18"/>
        </w:rPr>
        <w:t>4</w:t>
      </w:r>
      <w:ins w:id="389" w:author="Mahjour, Babak" w:date="2023-06-20T22:24:00Z">
        <w:r w:rsidR="009471A6">
          <w:rPr>
            <w:rFonts w:ascii="Arial" w:hAnsi="Arial" w:cs="Arial"/>
            <w:b/>
            <w:bCs/>
            <w:sz w:val="18"/>
            <w:szCs w:val="18"/>
          </w:rPr>
          <w:t>1</w:t>
        </w:r>
      </w:ins>
      <w:del w:id="390" w:author="Mahjour, Babak" w:date="2023-06-20T22:24:00Z">
        <w:r w:rsidR="00A03551" w:rsidRPr="005B0AF7" w:rsidDel="009471A6">
          <w:rPr>
            <w:rFonts w:ascii="Arial" w:hAnsi="Arial" w:cs="Arial"/>
            <w:b/>
            <w:bCs/>
            <w:sz w:val="18"/>
            <w:szCs w:val="18"/>
          </w:rPr>
          <w:delText>4</w:delText>
        </w:r>
      </w:del>
      <w:r w:rsidR="00A03551" w:rsidRPr="005B0AF7">
        <w:rPr>
          <w:rFonts w:ascii="Arial" w:hAnsi="Arial" w:cs="Arial"/>
          <w:b/>
          <w:bCs/>
          <w:sz w:val="18"/>
          <w:szCs w:val="18"/>
        </w:rPr>
        <w:t xml:space="preserve"> </w:t>
      </w:r>
      <w:r w:rsidR="00A03551" w:rsidRPr="005B0AF7">
        <w:rPr>
          <w:rFonts w:ascii="Arial" w:hAnsi="Arial" w:cs="Arial"/>
          <w:sz w:val="18"/>
          <w:szCs w:val="18"/>
        </w:rPr>
        <w:t xml:space="preserve">is </w:t>
      </w:r>
      <w:r w:rsidR="00A03551" w:rsidRPr="005B0AF7">
        <w:rPr>
          <w:rFonts w:ascii="Arial" w:hAnsi="Arial" w:cs="Arial"/>
          <w:sz w:val="18"/>
          <w:szCs w:val="18"/>
        </w:rPr>
        <w:t>identified in the t</w:t>
      </w:r>
      <w:r w:rsidR="0037395F" w:rsidRPr="005B0AF7">
        <w:rPr>
          <w:rFonts w:ascii="Arial" w:hAnsi="Arial" w:cs="Arial"/>
          <w:sz w:val="18"/>
          <w:szCs w:val="18"/>
        </w:rPr>
        <w:t>-</w:t>
      </w:r>
      <w:r w:rsidR="00A03551" w:rsidRPr="005B0AF7">
        <w:rPr>
          <w:rFonts w:ascii="Arial" w:hAnsi="Arial" w:cs="Arial"/>
          <w:sz w:val="18"/>
          <w:szCs w:val="18"/>
        </w:rPr>
        <w:t>SNE.</w:t>
      </w:r>
      <w:ins w:id="391" w:author="Mahjour, Babak" w:date="2023-06-20T23:47:00Z">
        <w:r w:rsidR="001F2514">
          <w:rPr>
            <w:rFonts w:ascii="Arial" w:hAnsi="Arial" w:cs="Arial"/>
            <w:sz w:val="18"/>
            <w:szCs w:val="18"/>
          </w:rPr>
          <w:t xml:space="preserve"> This visual format is compared against pivot table heatmaps in Figure S1</w:t>
        </w:r>
      </w:ins>
      <w:ins w:id="392" w:author="Mahjour, Babak" w:date="2023-06-20T23:48:00Z">
        <w:r w:rsidR="001F2514">
          <w:rPr>
            <w:rFonts w:ascii="Arial" w:hAnsi="Arial" w:cs="Arial"/>
            <w:sz w:val="18"/>
            <w:szCs w:val="18"/>
          </w:rPr>
          <w:t>0.</w:t>
        </w:r>
      </w:ins>
    </w:p>
    <w:p w14:paraId="5E973B96" w14:textId="60A123D5" w:rsidR="007D2513" w:rsidRDefault="00711010" w:rsidP="008F7635">
      <w:pPr>
        <w:pStyle w:val="NormalWeb"/>
        <w:spacing w:before="0" w:beforeAutospacing="0" w:after="0" w:afterAutospacing="0"/>
        <w:rPr>
          <w:rFonts w:ascii="Arial" w:hAnsi="Arial" w:cs="Arial"/>
          <w:sz w:val="22"/>
          <w:szCs w:val="22"/>
        </w:rPr>
      </w:pPr>
      <w:del w:id="393" w:author="Mahjour, Babak" w:date="2023-06-20T19:18:00Z">
        <w:r w:rsidDel="0062474E">
          <w:rPr>
            <w:rFonts w:ascii="Arial" w:hAnsi="Arial" w:cs="Arial"/>
            <w:noProof/>
            <w:sz w:val="22"/>
            <w:szCs w:val="22"/>
          </w:rPr>
          <w:drawing>
            <wp:inline distT="0" distB="0" distL="0" distR="0" wp14:anchorId="2B074EAF" wp14:editId="20E89432">
              <wp:extent cx="6383020" cy="7797165"/>
              <wp:effectExtent l="0" t="0" r="5080" b="635"/>
              <wp:docPr id="303350900" name="Picture 4" descr="A picture containing screenshot,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50900" name="Picture 4" descr="A picture containing screenshot, colorfulness, squar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3020" cy="7797165"/>
                      </a:xfrm>
                      <a:prstGeom prst="rect">
                        <a:avLst/>
                      </a:prstGeom>
                    </pic:spPr>
                  </pic:pic>
                </a:graphicData>
              </a:graphic>
            </wp:inline>
          </w:drawing>
        </w:r>
      </w:del>
      <w:ins w:id="394" w:author="Mahjour, Babak" w:date="2023-06-20T19:18:00Z">
        <w:r w:rsidR="0062474E">
          <w:rPr>
            <w:rFonts w:ascii="Arial" w:hAnsi="Arial" w:cs="Arial"/>
            <w:noProof/>
            <w:sz w:val="22"/>
            <w:szCs w:val="22"/>
          </w:rPr>
          <w:drawing>
            <wp:inline distT="0" distB="0" distL="0" distR="0" wp14:anchorId="75F72274" wp14:editId="464D4D75">
              <wp:extent cx="6383020" cy="6746240"/>
              <wp:effectExtent l="0" t="0" r="5080" b="0"/>
              <wp:docPr id="383686519"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6519" name="Picture 6" descr="A screenshot of a computer scree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3020" cy="6746240"/>
                      </a:xfrm>
                      <a:prstGeom prst="rect">
                        <a:avLst/>
                      </a:prstGeom>
                    </pic:spPr>
                  </pic:pic>
                </a:graphicData>
              </a:graphic>
            </wp:inline>
          </w:drawing>
        </w:r>
      </w:ins>
    </w:p>
    <w:p w14:paraId="5BE5E903" w14:textId="77777777" w:rsidR="00D03164" w:rsidRDefault="00D03164" w:rsidP="008F7635">
      <w:pPr>
        <w:pStyle w:val="NormalWeb"/>
        <w:pBdr>
          <w:bottom w:val="single" w:sz="4" w:space="1" w:color="auto"/>
        </w:pBdr>
        <w:spacing w:before="0" w:beforeAutospacing="0" w:after="0" w:afterAutospacing="0"/>
        <w:jc w:val="both"/>
        <w:rPr>
          <w:rFonts w:ascii="Arial" w:hAnsi="Arial" w:cs="Arial"/>
          <w:b/>
          <w:bCs/>
          <w:sz w:val="18"/>
          <w:szCs w:val="18"/>
        </w:rPr>
      </w:pPr>
    </w:p>
    <w:p w14:paraId="7C07D7B0" w14:textId="204A4280" w:rsidR="007D2513" w:rsidRDefault="007D2513" w:rsidP="008F7635">
      <w:pPr>
        <w:pStyle w:val="NormalWeb"/>
        <w:pBdr>
          <w:bottom w:val="single" w:sz="4" w:space="1" w:color="auto"/>
        </w:pBdr>
        <w:spacing w:before="0" w:beforeAutospacing="0" w:after="0" w:afterAutospacing="0"/>
        <w:jc w:val="both"/>
        <w:rPr>
          <w:rFonts w:ascii="Arial" w:hAnsi="Arial" w:cs="Arial"/>
          <w:sz w:val="18"/>
          <w:szCs w:val="18"/>
        </w:rPr>
      </w:pPr>
      <w:r w:rsidRPr="005B0AF7">
        <w:rPr>
          <w:rFonts w:ascii="Arial" w:hAnsi="Arial" w:cs="Arial"/>
          <w:b/>
          <w:bCs/>
          <w:sz w:val="18"/>
          <w:szCs w:val="18"/>
        </w:rPr>
        <w:t>Figure 5.</w:t>
      </w:r>
      <w:r w:rsidRPr="005B0AF7">
        <w:rPr>
          <w:rFonts w:ascii="Arial" w:hAnsi="Arial" w:cs="Arial"/>
          <w:sz w:val="18"/>
          <w:szCs w:val="18"/>
        </w:rPr>
        <w:t xml:space="preserve"> Reaction array manifolds can be procedurally generated from the output files produced by phactor</w:t>
      </w:r>
      <w:del w:id="395" w:author="Mahjour, Babak" w:date="2023-06-20T22:24:00Z">
        <w:r w:rsidRPr="005B0AF7" w:rsidDel="00A54702">
          <w:rPr>
            <w:rFonts w:ascii="Arial" w:hAnsi="Arial" w:cs="Arial"/>
            <w:sz w:val="18"/>
            <w:szCs w:val="18"/>
          </w:rPr>
          <w:delText>™</w:delText>
        </w:r>
      </w:del>
      <w:r w:rsidRPr="005B0AF7">
        <w:rPr>
          <w:rFonts w:ascii="Arial" w:hAnsi="Arial" w:cs="Arial"/>
          <w:sz w:val="18"/>
          <w:szCs w:val="18"/>
        </w:rPr>
        <w:t>. (A)-(</w:t>
      </w:r>
      <w:r w:rsidR="008E7299" w:rsidRPr="005B0AF7">
        <w:rPr>
          <w:rFonts w:ascii="Arial" w:hAnsi="Arial" w:cs="Arial"/>
          <w:sz w:val="18"/>
          <w:szCs w:val="18"/>
        </w:rPr>
        <w:t>F</w:t>
      </w:r>
      <w:r w:rsidRPr="005B0AF7">
        <w:rPr>
          <w:rFonts w:ascii="Arial" w:hAnsi="Arial" w:cs="Arial"/>
          <w:sz w:val="18"/>
          <w:szCs w:val="18"/>
        </w:rPr>
        <w:t xml:space="preserve">) reaction array results as reported in ref. </w:t>
      </w:r>
      <w:r w:rsidR="00F47FA7" w:rsidRPr="005B0AF7">
        <w:rPr>
          <w:rFonts w:ascii="Arial" w:hAnsi="Arial" w:cs="Arial"/>
          <w:sz w:val="18"/>
          <w:szCs w:val="18"/>
        </w:rPr>
        <w:t>8</w:t>
      </w:r>
      <w:r w:rsidR="00967D14" w:rsidRPr="005B0AF7">
        <w:rPr>
          <w:rFonts w:ascii="Arial" w:hAnsi="Arial" w:cs="Arial"/>
          <w:sz w:val="18"/>
          <w:szCs w:val="18"/>
        </w:rPr>
        <w:t xml:space="preserve"> </w:t>
      </w:r>
      <w:r w:rsidRPr="005B0AF7">
        <w:rPr>
          <w:rFonts w:ascii="Arial" w:hAnsi="Arial" w:cs="Arial"/>
          <w:sz w:val="18"/>
          <w:szCs w:val="18"/>
        </w:rPr>
        <w:t>and their corresponding manifolds colored by output value. Perplexity and weights were modified as described in the Supporting Information to optimize the latent space for visualization</w:t>
      </w:r>
      <w:r w:rsidR="008F7635">
        <w:rPr>
          <w:rFonts w:ascii="Arial" w:hAnsi="Arial" w:cs="Arial"/>
          <w:sz w:val="18"/>
          <w:szCs w:val="18"/>
        </w:rPr>
        <w:t>.</w:t>
      </w:r>
    </w:p>
    <w:p w14:paraId="345A5113" w14:textId="77777777" w:rsidR="008F7635" w:rsidRDefault="008F7635" w:rsidP="008F7635">
      <w:pPr>
        <w:pStyle w:val="NormalWeb"/>
        <w:pBdr>
          <w:bottom w:val="single" w:sz="4" w:space="1" w:color="auto"/>
        </w:pBdr>
        <w:spacing w:before="0" w:beforeAutospacing="0" w:after="0" w:afterAutospacing="0"/>
        <w:jc w:val="both"/>
        <w:rPr>
          <w:rFonts w:ascii="Arial" w:hAnsi="Arial" w:cs="Arial"/>
          <w:sz w:val="18"/>
          <w:szCs w:val="18"/>
        </w:rPr>
      </w:pPr>
    </w:p>
    <w:p w14:paraId="5E1DA933" w14:textId="2CAE4358" w:rsidR="008F7635" w:rsidRPr="008F7635" w:rsidRDefault="008F7635" w:rsidP="008F7635">
      <w:pPr>
        <w:pStyle w:val="NormalWeb"/>
        <w:pBdr>
          <w:bottom w:val="single" w:sz="4" w:space="1" w:color="auto"/>
        </w:pBdr>
        <w:spacing w:before="0" w:beforeAutospacing="0" w:after="0" w:afterAutospacing="0"/>
        <w:jc w:val="both"/>
        <w:rPr>
          <w:rFonts w:ascii="Arial" w:hAnsi="Arial" w:cs="Arial"/>
          <w:sz w:val="18"/>
          <w:szCs w:val="18"/>
        </w:rPr>
        <w:sectPr w:rsidR="008F7635" w:rsidRPr="008F7635" w:rsidSect="007D2513">
          <w:type w:val="continuous"/>
          <w:pgSz w:w="12240" w:h="15840"/>
          <w:pgMar w:top="720" w:right="1094" w:bottom="720" w:left="1094" w:header="720" w:footer="720" w:gutter="0"/>
          <w:cols w:space="720"/>
          <w:docGrid w:linePitch="360"/>
        </w:sectPr>
      </w:pPr>
    </w:p>
    <w:p w14:paraId="79F1855C" w14:textId="77777777" w:rsidR="008F7635" w:rsidRDefault="008F7635" w:rsidP="008F7635">
      <w:pPr>
        <w:pStyle w:val="NormalWeb"/>
        <w:spacing w:before="0" w:beforeAutospacing="0" w:after="0" w:afterAutospacing="0"/>
        <w:jc w:val="both"/>
        <w:rPr>
          <w:rFonts w:ascii="Arial" w:hAnsi="Arial" w:cs="Arial"/>
          <w:sz w:val="18"/>
          <w:szCs w:val="18"/>
        </w:rPr>
      </w:pPr>
    </w:p>
    <w:p w14:paraId="347FF55B" w14:textId="400F26B9" w:rsidR="008F7635" w:rsidDel="00886BF9" w:rsidRDefault="00F01834" w:rsidP="008F7635">
      <w:pPr>
        <w:pStyle w:val="NormalWeb"/>
        <w:spacing w:before="0" w:beforeAutospacing="0" w:after="0" w:afterAutospacing="0"/>
        <w:jc w:val="both"/>
        <w:rPr>
          <w:del w:id="396" w:author="Tim Cernak" w:date="2023-06-19T15:35:00Z"/>
          <w:rFonts w:ascii="Arial" w:hAnsi="Arial" w:cs="Arial"/>
          <w:sz w:val="18"/>
          <w:szCs w:val="18"/>
        </w:rPr>
      </w:pPr>
      <w:del w:id="397" w:author="Tim Cernak" w:date="2023-06-19T15:35:00Z">
        <w:r w:rsidRPr="005B0AF7" w:rsidDel="00886BF9">
          <w:rPr>
            <w:rFonts w:ascii="Arial" w:hAnsi="Arial" w:cs="Arial"/>
            <w:sz w:val="18"/>
            <w:szCs w:val="18"/>
          </w:rPr>
          <w:delText xml:space="preserve">Reaction array fingerprint manifolds can be created in the context of existing inventories containing reagents libraries. </w:delText>
        </w:r>
      </w:del>
    </w:p>
    <w:p w14:paraId="11001E69" w14:textId="204D6D09" w:rsidR="00711010" w:rsidDel="00886BF9" w:rsidRDefault="00711010" w:rsidP="008F7635">
      <w:pPr>
        <w:pStyle w:val="NormalWeb"/>
        <w:spacing w:before="0" w:beforeAutospacing="0" w:after="0" w:afterAutospacing="0"/>
        <w:jc w:val="both"/>
        <w:rPr>
          <w:del w:id="398" w:author="Tim Cernak" w:date="2023-06-19T15:35:00Z"/>
          <w:rFonts w:ascii="Arial" w:hAnsi="Arial" w:cs="Arial"/>
          <w:sz w:val="18"/>
          <w:szCs w:val="18"/>
        </w:rPr>
      </w:pPr>
    </w:p>
    <w:p w14:paraId="7D8F8DAC" w14:textId="555CC657" w:rsidR="00711010" w:rsidDel="00886BF9" w:rsidRDefault="00711010" w:rsidP="008F7635">
      <w:pPr>
        <w:pStyle w:val="NormalWeb"/>
        <w:spacing w:before="0" w:beforeAutospacing="0" w:after="0" w:afterAutospacing="0"/>
        <w:jc w:val="both"/>
        <w:rPr>
          <w:del w:id="399" w:author="Tim Cernak" w:date="2023-06-19T15:35:00Z"/>
          <w:rFonts w:ascii="Arial" w:hAnsi="Arial" w:cs="Arial"/>
          <w:sz w:val="18"/>
          <w:szCs w:val="18"/>
        </w:rPr>
      </w:pPr>
    </w:p>
    <w:p w14:paraId="7D75946C" w14:textId="6331C9CD" w:rsidR="00711010" w:rsidDel="00886BF9" w:rsidRDefault="00711010" w:rsidP="008F7635">
      <w:pPr>
        <w:pStyle w:val="NormalWeb"/>
        <w:spacing w:before="0" w:beforeAutospacing="0" w:after="0" w:afterAutospacing="0"/>
        <w:jc w:val="both"/>
        <w:rPr>
          <w:del w:id="400" w:author="Tim Cernak" w:date="2023-06-19T15:35:00Z"/>
          <w:rFonts w:ascii="Arial" w:hAnsi="Arial" w:cs="Arial"/>
          <w:sz w:val="18"/>
          <w:szCs w:val="18"/>
        </w:rPr>
      </w:pPr>
    </w:p>
    <w:p w14:paraId="5C60DFCE" w14:textId="5A556E25" w:rsidR="008F7635" w:rsidDel="00886BF9" w:rsidRDefault="00F01834" w:rsidP="008F7635">
      <w:pPr>
        <w:pStyle w:val="NormalWeb"/>
        <w:spacing w:before="0" w:beforeAutospacing="0" w:after="0" w:afterAutospacing="0"/>
        <w:jc w:val="both"/>
        <w:rPr>
          <w:del w:id="401" w:author="Tim Cernak" w:date="2023-06-19T15:35:00Z"/>
          <w:rFonts w:ascii="Arial" w:hAnsi="Arial" w:cs="Arial"/>
          <w:sz w:val="18"/>
          <w:szCs w:val="18"/>
        </w:rPr>
      </w:pPr>
      <w:del w:id="402" w:author="Tim Cernak" w:date="2023-06-19T15:35:00Z">
        <w:r w:rsidRPr="005B0AF7" w:rsidDel="00886BF9">
          <w:rPr>
            <w:rFonts w:ascii="Arial" w:hAnsi="Arial" w:cs="Arial"/>
            <w:sz w:val="18"/>
            <w:szCs w:val="18"/>
          </w:rPr>
          <w:delText xml:space="preserve">This allows for the expansion of the reaction space into hypothetical unperformed reactions. Performed reaction reagents are extracted and enumerated against the library </w:delText>
        </w:r>
      </w:del>
    </w:p>
    <w:p w14:paraId="66947BCD" w14:textId="1A6F5B22" w:rsidR="008F7635" w:rsidDel="00886BF9" w:rsidRDefault="008F7635" w:rsidP="008F7635">
      <w:pPr>
        <w:pStyle w:val="NormalWeb"/>
        <w:spacing w:before="0" w:beforeAutospacing="0" w:after="0" w:afterAutospacing="0"/>
        <w:jc w:val="both"/>
        <w:rPr>
          <w:del w:id="403" w:author="Tim Cernak" w:date="2023-06-19T15:35:00Z"/>
          <w:rFonts w:ascii="Arial" w:hAnsi="Arial" w:cs="Arial"/>
          <w:sz w:val="18"/>
          <w:szCs w:val="18"/>
        </w:rPr>
      </w:pPr>
    </w:p>
    <w:p w14:paraId="3749A2F8" w14:textId="0B36731A" w:rsidR="00EF3433" w:rsidDel="00886BF9" w:rsidRDefault="00F01834" w:rsidP="008F7635">
      <w:pPr>
        <w:pStyle w:val="NormalWeb"/>
        <w:spacing w:before="0" w:beforeAutospacing="0" w:after="0" w:afterAutospacing="0"/>
        <w:jc w:val="both"/>
        <w:rPr>
          <w:del w:id="404" w:author="Tim Cernak" w:date="2023-06-19T15:35:00Z"/>
          <w:rFonts w:ascii="Arial" w:hAnsi="Arial" w:cs="Arial"/>
          <w:sz w:val="18"/>
          <w:szCs w:val="18"/>
        </w:rPr>
      </w:pPr>
      <w:del w:id="405" w:author="Tim Cernak" w:date="2023-06-19T15:35:00Z">
        <w:r w:rsidRPr="005B0AF7" w:rsidDel="00886BF9">
          <w:rPr>
            <w:rFonts w:ascii="Arial" w:hAnsi="Arial" w:cs="Arial"/>
            <w:sz w:val="18"/>
            <w:szCs w:val="18"/>
          </w:rPr>
          <w:delText xml:space="preserve">to generate the new reaction space overlaid with previously performed reactions. In </w:delText>
        </w:r>
        <w:r w:rsidR="00967D14" w:rsidRPr="005B0AF7" w:rsidDel="00886BF9">
          <w:rPr>
            <w:rFonts w:ascii="Arial" w:hAnsi="Arial" w:cs="Arial"/>
            <w:sz w:val="18"/>
            <w:szCs w:val="18"/>
          </w:rPr>
          <w:delText>F</w:delText>
        </w:r>
        <w:r w:rsidRPr="005B0AF7" w:rsidDel="00886BF9">
          <w:rPr>
            <w:rFonts w:ascii="Arial" w:hAnsi="Arial" w:cs="Arial"/>
            <w:sz w:val="18"/>
            <w:szCs w:val="18"/>
          </w:rPr>
          <w:delText xml:space="preserve">igure </w:delText>
        </w:r>
        <w:r w:rsidR="00967D14" w:rsidRPr="005B0AF7" w:rsidDel="00886BF9">
          <w:rPr>
            <w:rFonts w:ascii="Arial" w:hAnsi="Arial" w:cs="Arial"/>
            <w:sz w:val="18"/>
            <w:szCs w:val="18"/>
          </w:rPr>
          <w:delText>6</w:delText>
        </w:r>
        <w:r w:rsidRPr="005B0AF7" w:rsidDel="00886BF9">
          <w:rPr>
            <w:rFonts w:ascii="Arial" w:hAnsi="Arial" w:cs="Arial"/>
            <w:sz w:val="18"/>
            <w:szCs w:val="18"/>
          </w:rPr>
          <w:delText xml:space="preserve">, the HTE dataset consisting of </w:delText>
        </w:r>
        <w:r w:rsidRPr="005B0AF7" w:rsidDel="00886BF9">
          <w:rPr>
            <w:rFonts w:ascii="Arial" w:hAnsi="Arial" w:cs="Arial"/>
            <w:i/>
            <w:iCs/>
            <w:sz w:val="18"/>
            <w:szCs w:val="18"/>
          </w:rPr>
          <w:delText>sp</w:delText>
        </w:r>
        <w:r w:rsidRPr="005B0AF7" w:rsidDel="00886BF9">
          <w:rPr>
            <w:rFonts w:ascii="Arial" w:hAnsi="Arial" w:cs="Arial"/>
            <w:sz w:val="18"/>
            <w:szCs w:val="18"/>
            <w:vertAlign w:val="superscript"/>
          </w:rPr>
          <w:delText>3</w:delText>
        </w:r>
        <w:r w:rsidR="00F62870" w:rsidRPr="005B0AF7" w:rsidDel="00886BF9">
          <w:rPr>
            <w:rFonts w:ascii="Arial" w:hAnsi="Arial" w:cs="Arial"/>
            <w:sz w:val="18"/>
            <w:szCs w:val="18"/>
          </w:rPr>
          <w:delText>–</w:delText>
        </w:r>
        <w:r w:rsidRPr="005B0AF7" w:rsidDel="00886BF9">
          <w:rPr>
            <w:rFonts w:ascii="Arial" w:hAnsi="Arial" w:cs="Arial"/>
            <w:i/>
            <w:iCs/>
            <w:sz w:val="18"/>
            <w:szCs w:val="18"/>
          </w:rPr>
          <w:delText>sp</w:delText>
        </w:r>
        <w:r w:rsidRPr="005B0AF7" w:rsidDel="00886BF9">
          <w:rPr>
            <w:rFonts w:ascii="Arial" w:hAnsi="Arial" w:cs="Arial"/>
            <w:sz w:val="18"/>
            <w:szCs w:val="18"/>
            <w:vertAlign w:val="superscript"/>
          </w:rPr>
          <w:delText>3</w:delText>
        </w:r>
        <w:r w:rsidRPr="005B0AF7" w:rsidDel="00886BF9">
          <w:rPr>
            <w:rFonts w:ascii="Arial" w:hAnsi="Arial" w:cs="Arial"/>
            <w:position w:val="10"/>
            <w:sz w:val="18"/>
            <w:szCs w:val="18"/>
          </w:rPr>
          <w:delText xml:space="preserve"> </w:delText>
        </w:r>
        <w:r w:rsidRPr="005B0AF7" w:rsidDel="00886BF9">
          <w:rPr>
            <w:rFonts w:ascii="Arial" w:hAnsi="Arial" w:cs="Arial"/>
            <w:sz w:val="18"/>
            <w:szCs w:val="18"/>
          </w:rPr>
          <w:delText>deaminative-decarboxylative carbon</w:delText>
        </w:r>
        <w:r w:rsidR="00F62870" w:rsidRPr="005B0AF7" w:rsidDel="00886BF9">
          <w:rPr>
            <w:rFonts w:ascii="Arial" w:hAnsi="Arial" w:cs="Arial"/>
            <w:sz w:val="18"/>
            <w:szCs w:val="18"/>
          </w:rPr>
          <w:delText>–</w:delText>
        </w:r>
        <w:r w:rsidRPr="005B0AF7" w:rsidDel="00886BF9">
          <w:rPr>
            <w:rFonts w:ascii="Arial" w:hAnsi="Arial" w:cs="Arial"/>
            <w:sz w:val="18"/>
            <w:szCs w:val="18"/>
          </w:rPr>
          <w:delText xml:space="preserve">carbon cross coupling reaction points are injected with a library of carboxylic acids. </w:delText>
        </w:r>
        <w:r w:rsidR="00EF3433" w:rsidRPr="005B0AF7" w:rsidDel="00886BF9">
          <w:rPr>
            <w:rFonts w:ascii="Arial" w:hAnsi="Arial" w:cs="Arial"/>
            <w:sz w:val="18"/>
            <w:szCs w:val="18"/>
          </w:rPr>
          <w:delText xml:space="preserve">In this case, a principal component analysis was used to embed the reactions to maximize topological relevance between points. </w:delText>
        </w:r>
        <w:r w:rsidRPr="005B0AF7" w:rsidDel="00886BF9">
          <w:rPr>
            <w:rFonts w:ascii="Arial" w:hAnsi="Arial" w:cs="Arial"/>
            <w:sz w:val="18"/>
            <w:szCs w:val="18"/>
          </w:rPr>
          <w:delText>Reaction conditions are enumerated against the new acids to create a manifold of reactions with new untested substrates. This embedding can be sampled using a variety of acquisition functions to rapidly design reaction arrays.</w:delText>
        </w:r>
        <w:r w:rsidR="00EF3433" w:rsidRPr="005B0AF7" w:rsidDel="00886BF9">
          <w:rPr>
            <w:rFonts w:ascii="Arial" w:hAnsi="Arial" w:cs="Arial"/>
            <w:sz w:val="18"/>
            <w:szCs w:val="18"/>
          </w:rPr>
          <w:delText xml:space="preserve"> This method can be utilized to explore substrates and reagents to expand scope or optimize reaction conditions, respectively. </w:delText>
        </w:r>
      </w:del>
    </w:p>
    <w:p w14:paraId="257B8010" w14:textId="42EA59ED" w:rsidR="00F86769" w:rsidRPr="005B0AF7" w:rsidDel="00886BF9" w:rsidRDefault="00F86769" w:rsidP="008F7635">
      <w:pPr>
        <w:pStyle w:val="NormalWeb"/>
        <w:spacing w:before="0" w:beforeAutospacing="0" w:after="0" w:afterAutospacing="0"/>
        <w:jc w:val="both"/>
        <w:rPr>
          <w:del w:id="406" w:author="Tim Cernak" w:date="2023-06-19T15:35:00Z"/>
          <w:rFonts w:ascii="Arial" w:hAnsi="Arial" w:cs="Arial"/>
          <w:sz w:val="18"/>
          <w:szCs w:val="18"/>
        </w:rPr>
      </w:pPr>
    </w:p>
    <w:p w14:paraId="14648D8F" w14:textId="462B1C5F" w:rsidR="00637E89" w:rsidDel="00886BF9" w:rsidRDefault="008A1453" w:rsidP="008F7635">
      <w:pPr>
        <w:pStyle w:val="NormalWeb"/>
        <w:spacing w:before="0" w:beforeAutospacing="0" w:after="0" w:afterAutospacing="0"/>
        <w:jc w:val="both"/>
        <w:rPr>
          <w:del w:id="407" w:author="Tim Cernak" w:date="2023-06-19T15:35:00Z"/>
          <w:rFonts w:ascii="Arial" w:hAnsi="Arial" w:cs="Arial"/>
          <w:sz w:val="22"/>
          <w:szCs w:val="22"/>
        </w:rPr>
      </w:pPr>
      <w:del w:id="408" w:author="Tim Cernak" w:date="2023-06-19T15:35:00Z">
        <w:r w:rsidDel="00886BF9">
          <w:rPr>
            <w:rFonts w:ascii="Arial" w:hAnsi="Arial" w:cs="Arial"/>
            <w:noProof/>
            <w:sz w:val="22"/>
            <w:szCs w:val="22"/>
          </w:rPr>
          <w:drawing>
            <wp:inline distT="0" distB="0" distL="0" distR="0" wp14:anchorId="4A1EBA60" wp14:editId="4A20B6C5">
              <wp:extent cx="2962910" cy="2291715"/>
              <wp:effectExtent l="0" t="0" r="0" b="0"/>
              <wp:docPr id="9" name="Picture 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2910" cy="2291715"/>
                      </a:xfrm>
                      <a:prstGeom prst="rect">
                        <a:avLst/>
                      </a:prstGeom>
                    </pic:spPr>
                  </pic:pic>
                </a:graphicData>
              </a:graphic>
            </wp:inline>
          </w:drawing>
        </w:r>
      </w:del>
    </w:p>
    <w:p w14:paraId="4E58FD26" w14:textId="7EEC5587" w:rsidR="00F86769" w:rsidDel="00886BF9" w:rsidRDefault="00F86769" w:rsidP="008F7635">
      <w:pPr>
        <w:pStyle w:val="NormalWeb"/>
        <w:spacing w:before="0" w:beforeAutospacing="0" w:after="0" w:afterAutospacing="0"/>
        <w:jc w:val="both"/>
        <w:rPr>
          <w:del w:id="409" w:author="Tim Cernak" w:date="2023-06-19T15:35:00Z"/>
          <w:rFonts w:ascii="Arial" w:hAnsi="Arial" w:cs="Arial"/>
          <w:sz w:val="22"/>
          <w:szCs w:val="22"/>
        </w:rPr>
      </w:pPr>
    </w:p>
    <w:p w14:paraId="1D7A83E6" w14:textId="44323D61" w:rsidR="00637E89" w:rsidDel="00886BF9" w:rsidRDefault="00F01834" w:rsidP="008F7635">
      <w:pPr>
        <w:pStyle w:val="NormalWeb"/>
        <w:pBdr>
          <w:bottom w:val="single" w:sz="4" w:space="1" w:color="auto"/>
        </w:pBdr>
        <w:spacing w:before="0" w:beforeAutospacing="0" w:after="0" w:afterAutospacing="0"/>
        <w:jc w:val="both"/>
        <w:rPr>
          <w:del w:id="410" w:author="Tim Cernak" w:date="2023-06-19T15:35:00Z"/>
          <w:rFonts w:ascii="ArialMT" w:hAnsi="ArialMT"/>
          <w:sz w:val="18"/>
          <w:szCs w:val="18"/>
        </w:rPr>
      </w:pPr>
      <w:del w:id="411" w:author="Tim Cernak" w:date="2023-06-19T15:35:00Z">
        <w:r w:rsidRPr="005B0AF7" w:rsidDel="00886BF9">
          <w:rPr>
            <w:rFonts w:ascii="ArialMT" w:hAnsi="ArialMT"/>
            <w:b/>
            <w:bCs/>
            <w:sz w:val="18"/>
            <w:szCs w:val="18"/>
          </w:rPr>
          <w:delText xml:space="preserve">Figure </w:delText>
        </w:r>
        <w:r w:rsidR="0043543B" w:rsidRPr="005B0AF7" w:rsidDel="00886BF9">
          <w:rPr>
            <w:rFonts w:ascii="ArialMT" w:hAnsi="ArialMT"/>
            <w:b/>
            <w:bCs/>
            <w:sz w:val="18"/>
            <w:szCs w:val="18"/>
          </w:rPr>
          <w:delText>6</w:delText>
        </w:r>
        <w:r w:rsidRPr="005B0AF7" w:rsidDel="00886BF9">
          <w:rPr>
            <w:rFonts w:ascii="ArialMT" w:hAnsi="ArialMT"/>
            <w:b/>
            <w:bCs/>
            <w:sz w:val="18"/>
            <w:szCs w:val="18"/>
          </w:rPr>
          <w:delText xml:space="preserve">. </w:delText>
        </w:r>
        <w:r w:rsidRPr="005B0AF7" w:rsidDel="00886BF9">
          <w:rPr>
            <w:rFonts w:ascii="ArialMT" w:hAnsi="ArialMT"/>
            <w:sz w:val="18"/>
            <w:szCs w:val="18"/>
          </w:rPr>
          <w:delText>Full enumerated scope of substrates (all acids versus all amines) when considering acids and amines used in the CC study (left). Most combinations were performed in the study, but few were not (circles without an ‘x’). Addition of our chemical inventory consisting of 187 acids not used in the study into the model expands the projection of the substrate scope. These manipulatable manifolds containing both enumerated hypothetical and performed reactions lay the groundwork for novel sampling algorithms to enhance both drug development and reaction methodology optimization</w:delText>
        </w:r>
        <w:r w:rsidR="00637E89" w:rsidRPr="005B0AF7" w:rsidDel="00886BF9">
          <w:rPr>
            <w:rFonts w:ascii="ArialMT" w:hAnsi="ArialMT"/>
            <w:sz w:val="18"/>
            <w:szCs w:val="18"/>
          </w:rPr>
          <w:delText>.</w:delText>
        </w:r>
        <w:r w:rsidR="00EF3433" w:rsidRPr="005B0AF7" w:rsidDel="00886BF9">
          <w:rPr>
            <w:rFonts w:ascii="ArialMT" w:hAnsi="ArialMT"/>
            <w:sz w:val="18"/>
            <w:szCs w:val="18"/>
          </w:rPr>
          <w:delText xml:space="preserve"> Points are colored by the respective acid used in the actual or hypothetical reaction.</w:delText>
        </w:r>
      </w:del>
    </w:p>
    <w:p w14:paraId="60B428BF" w14:textId="3388BCC1" w:rsidR="008F7635" w:rsidRPr="008F7635" w:rsidDel="00886BF9" w:rsidRDefault="008F7635" w:rsidP="008F7635">
      <w:pPr>
        <w:pStyle w:val="NormalWeb"/>
        <w:pBdr>
          <w:bottom w:val="single" w:sz="4" w:space="1" w:color="auto"/>
        </w:pBdr>
        <w:spacing w:before="0" w:beforeAutospacing="0" w:after="0" w:afterAutospacing="0"/>
        <w:jc w:val="both"/>
        <w:rPr>
          <w:del w:id="412" w:author="Tim Cernak" w:date="2023-06-19T15:35:00Z"/>
          <w:rFonts w:ascii="ArialMT" w:hAnsi="ArialMT"/>
          <w:sz w:val="18"/>
          <w:szCs w:val="18"/>
        </w:rPr>
      </w:pPr>
    </w:p>
    <w:p w14:paraId="769EA347" w14:textId="1FBE01EC" w:rsidR="00F86769" w:rsidDel="00886BF9" w:rsidRDefault="00F86769" w:rsidP="008F7635">
      <w:pPr>
        <w:pStyle w:val="NormalWeb"/>
        <w:spacing w:before="0" w:beforeAutospacing="0" w:after="0" w:afterAutospacing="0"/>
        <w:jc w:val="both"/>
        <w:rPr>
          <w:del w:id="413" w:author="Tim Cernak" w:date="2023-06-19T15:35:00Z"/>
          <w:rFonts w:ascii="ArialMT" w:hAnsi="ArialMT"/>
          <w:sz w:val="18"/>
          <w:szCs w:val="18"/>
        </w:rPr>
      </w:pPr>
    </w:p>
    <w:p w14:paraId="4273EC8B" w14:textId="1549454D" w:rsidR="000D0522" w:rsidRDefault="00F86769" w:rsidP="008F7635">
      <w:pPr>
        <w:pStyle w:val="NormalWeb"/>
        <w:spacing w:before="0" w:beforeAutospacing="0" w:after="0" w:afterAutospacing="0"/>
        <w:jc w:val="both"/>
        <w:rPr>
          <w:rFonts w:ascii="ArialMT" w:hAnsi="ArialMT"/>
          <w:sz w:val="22"/>
          <w:szCs w:val="22"/>
        </w:rPr>
      </w:pPr>
      <w:r w:rsidRPr="005B0AF7">
        <w:rPr>
          <w:rFonts w:ascii="ArialMT" w:hAnsi="ArialMT"/>
          <w:sz w:val="18"/>
          <w:szCs w:val="18"/>
        </w:rPr>
        <w:t>Reaction fingerprints can be used to rapidly identify the best conditions for a given substrate pair</w:t>
      </w:r>
      <w:del w:id="414" w:author="Tim Cernak" w:date="2023-06-19T15:35:00Z">
        <w:r w:rsidRPr="005B0AF7" w:rsidDel="00886BF9">
          <w:rPr>
            <w:rFonts w:ascii="ArialMT" w:hAnsi="ArialMT"/>
            <w:sz w:val="18"/>
            <w:szCs w:val="18"/>
          </w:rPr>
          <w:delText>s</w:delText>
        </w:r>
      </w:del>
      <w:r w:rsidRPr="005B0AF7">
        <w:rPr>
          <w:rFonts w:ascii="ArialMT" w:hAnsi="ArialMT"/>
          <w:sz w:val="18"/>
          <w:szCs w:val="18"/>
        </w:rPr>
        <w:t xml:space="preserve"> and transformations. As part of our studies, we have been exploring mild benzoic acid decarboxylation methods. We discovered </w:t>
      </w:r>
      <w:commentRangeStart w:id="415"/>
      <w:del w:id="416" w:author="Tim Cernak" w:date="2023-06-19T15:36:00Z">
        <w:r w:rsidRPr="005B0AF7" w:rsidDel="00886BF9">
          <w:rPr>
            <w:rFonts w:ascii="ArialMT" w:hAnsi="ArialMT"/>
            <w:sz w:val="18"/>
            <w:szCs w:val="18"/>
          </w:rPr>
          <w:delText xml:space="preserve">very </w:delText>
        </w:r>
      </w:del>
      <w:r w:rsidRPr="005B0AF7">
        <w:rPr>
          <w:rFonts w:ascii="ArialMT" w:hAnsi="ArialMT"/>
          <w:sz w:val="18"/>
          <w:szCs w:val="18"/>
        </w:rPr>
        <w:t xml:space="preserve">simple </w:t>
      </w:r>
      <w:commentRangeEnd w:id="415"/>
      <w:r w:rsidR="00886BF9">
        <w:rPr>
          <w:rStyle w:val="CommentReference"/>
          <w:rFonts w:asciiTheme="minorHAnsi" w:eastAsiaTheme="minorHAnsi" w:hAnsiTheme="minorHAnsi" w:cstheme="minorBidi"/>
        </w:rPr>
        <w:commentReference w:id="415"/>
      </w:r>
      <w:r w:rsidRPr="005B0AF7">
        <w:rPr>
          <w:rFonts w:ascii="ArialMT" w:hAnsi="ArialMT"/>
          <w:sz w:val="18"/>
          <w:szCs w:val="18"/>
        </w:rPr>
        <w:t xml:space="preserve">reaction conditions for a decarboxylative–deaminative amine–acid </w:t>
      </w:r>
      <w:r w:rsidRPr="005B0AF7">
        <w:rPr>
          <w:rFonts w:ascii="ArialMT" w:hAnsi="ArialMT"/>
          <w:i/>
          <w:iCs/>
          <w:sz w:val="18"/>
          <w:szCs w:val="18"/>
        </w:rPr>
        <w:t>sp</w:t>
      </w:r>
      <w:r w:rsidRPr="005B0AF7">
        <w:rPr>
          <w:rFonts w:ascii="ArialMT" w:hAnsi="ArialMT"/>
          <w:sz w:val="18"/>
          <w:szCs w:val="18"/>
          <w:vertAlign w:val="superscript"/>
        </w:rPr>
        <w:t>2</w:t>
      </w:r>
      <w:r w:rsidRPr="005B0AF7">
        <w:rPr>
          <w:rFonts w:ascii="ArialMT" w:hAnsi="ArialMT"/>
          <w:sz w:val="18"/>
          <w:szCs w:val="18"/>
        </w:rPr>
        <w:t>–</w:t>
      </w:r>
      <w:r w:rsidRPr="005B0AF7">
        <w:rPr>
          <w:rFonts w:ascii="ArialMT" w:hAnsi="ArialMT"/>
          <w:i/>
          <w:iCs/>
          <w:sz w:val="18"/>
          <w:szCs w:val="18"/>
        </w:rPr>
        <w:t>sp</w:t>
      </w:r>
      <w:r w:rsidRPr="005B0AF7">
        <w:rPr>
          <w:rFonts w:ascii="ArialMT" w:hAnsi="ArialMT"/>
          <w:sz w:val="18"/>
          <w:szCs w:val="18"/>
          <w:vertAlign w:val="superscript"/>
        </w:rPr>
        <w:t>2</w:t>
      </w:r>
      <w:r w:rsidRPr="005B0AF7">
        <w:rPr>
          <w:rFonts w:ascii="ArialMT" w:hAnsi="ArialMT"/>
          <w:sz w:val="18"/>
          <w:szCs w:val="18"/>
        </w:rPr>
        <w:t xml:space="preserve"> C–C coupling reaction between </w:t>
      </w:r>
      <w:del w:id="417" w:author="Tim Cernak" w:date="2023-06-19T15:37:00Z">
        <w:r w:rsidRPr="005B0AF7" w:rsidDel="00886BF9">
          <w:rPr>
            <w:rFonts w:ascii="ArialMT" w:hAnsi="ArialMT"/>
            <w:sz w:val="18"/>
            <w:szCs w:val="18"/>
          </w:rPr>
          <w:delText xml:space="preserve">pyridyl </w:delText>
        </w:r>
      </w:del>
      <w:proofErr w:type="spellStart"/>
      <w:ins w:id="418" w:author="Tim Cernak" w:date="2023-06-19T15:37:00Z">
        <w:r w:rsidR="00886BF9">
          <w:rPr>
            <w:rFonts w:ascii="ArialMT" w:hAnsi="ArialMT"/>
            <w:sz w:val="18"/>
            <w:szCs w:val="18"/>
          </w:rPr>
          <w:t>quinidinyl</w:t>
        </w:r>
        <w:proofErr w:type="spellEnd"/>
        <w:r w:rsidR="00886BF9" w:rsidRPr="005B0AF7">
          <w:rPr>
            <w:rFonts w:ascii="ArialMT" w:hAnsi="ArialMT"/>
            <w:sz w:val="18"/>
            <w:szCs w:val="18"/>
          </w:rPr>
          <w:t xml:space="preserve"> </w:t>
        </w:r>
      </w:ins>
      <w:r w:rsidRPr="005B0AF7">
        <w:rPr>
          <w:rFonts w:ascii="ArialMT" w:hAnsi="ArialMT"/>
          <w:sz w:val="18"/>
          <w:szCs w:val="18"/>
        </w:rPr>
        <w:t xml:space="preserve">acids </w:t>
      </w:r>
      <w:commentRangeStart w:id="419"/>
      <w:r w:rsidRPr="005B0AF7">
        <w:rPr>
          <w:rFonts w:ascii="ArialMT" w:hAnsi="ArialMT"/>
          <w:sz w:val="18"/>
          <w:szCs w:val="18"/>
        </w:rPr>
        <w:t xml:space="preserve">and amine diazoniums. This transformation </w:t>
      </w:r>
      <w:commentRangeEnd w:id="419"/>
      <w:r w:rsidR="00886BF9">
        <w:rPr>
          <w:rStyle w:val="CommentReference"/>
          <w:rFonts w:asciiTheme="minorHAnsi" w:eastAsiaTheme="minorHAnsi" w:hAnsiTheme="minorHAnsi" w:cstheme="minorBidi"/>
        </w:rPr>
        <w:commentReference w:id="419"/>
      </w:r>
      <w:r w:rsidRPr="005B0AF7">
        <w:rPr>
          <w:rFonts w:ascii="ArialMT" w:hAnsi="ArialMT"/>
          <w:sz w:val="18"/>
          <w:szCs w:val="18"/>
        </w:rPr>
        <w:t>proceeds when both substrates are added to solvent and irradiated by light</w:t>
      </w:r>
      <w:ins w:id="420" w:author="Mahjour, Babak" w:date="2023-06-19T18:53:00Z">
        <w:r w:rsidR="008A162A">
          <w:rPr>
            <w:rFonts w:ascii="ArialMT" w:hAnsi="ArialMT"/>
            <w:sz w:val="18"/>
            <w:szCs w:val="18"/>
          </w:rPr>
          <w:t>, based on a recent report on irradiating diazoniums in methanol</w:t>
        </w:r>
      </w:ins>
      <w:ins w:id="421" w:author="Mahjour, Babak" w:date="2023-06-19T18:54:00Z">
        <w:r w:rsidR="008A162A">
          <w:rPr>
            <w:rFonts w:ascii="ArialMT" w:hAnsi="ArialMT"/>
            <w:sz w:val="18"/>
            <w:szCs w:val="18"/>
          </w:rPr>
          <w:t xml:space="preserve"> to achieve various chemistries</w:t>
        </w:r>
      </w:ins>
      <w:ins w:id="422" w:author="Mahjour, Babak" w:date="2023-06-19T18:53:00Z">
        <w:r w:rsidR="008A162A">
          <w:rPr>
            <w:rFonts w:ascii="ArialMT" w:hAnsi="ArialMT"/>
            <w:sz w:val="18"/>
            <w:szCs w:val="18"/>
          </w:rPr>
          <w:t>.</w:t>
        </w:r>
      </w:ins>
      <w:del w:id="423" w:author="Mahjour, Babak" w:date="2023-06-19T18:53:00Z">
        <w:r w:rsidRPr="005B0AF7" w:rsidDel="008A162A">
          <w:rPr>
            <w:rFonts w:ascii="ArialMT" w:hAnsi="ArialMT"/>
            <w:sz w:val="18"/>
            <w:szCs w:val="18"/>
          </w:rPr>
          <w:delText>.</w:delText>
        </w:r>
      </w:del>
      <w:r w:rsidR="008A162A">
        <w:rPr>
          <w:rFonts w:ascii="ArialMT" w:hAnsi="ArialMT"/>
          <w:sz w:val="18"/>
          <w:szCs w:val="18"/>
        </w:rPr>
        <w:fldChar w:fldCharType="begin"/>
      </w:r>
      <w:r w:rsidR="00EF70B7">
        <w:rPr>
          <w:rFonts w:ascii="ArialMT" w:hAnsi="ArialMT"/>
          <w:sz w:val="18"/>
          <w:szCs w:val="18"/>
        </w:rPr>
        <w:instrText xml:space="preserve"> ADDIN EN.CITE &lt;EndNote&gt;&lt;Cite&gt;&lt;Author&gt;Witzel&lt;/Author&gt;&lt;Year&gt;2021&lt;/Year&gt;&lt;RecNum&gt;63&lt;/RecNum&gt;&lt;DisplayText&gt;&lt;style face="superscript"&gt;28&lt;/style&gt;&lt;/DisplayText&gt;&lt;record&gt;&lt;rec-number&gt;63&lt;/rec-number&gt;&lt;foreign-keys&gt;&lt;key app="EN" db-id="2zdvwzrs8wprsxepf9bpt9vnv9v5vapv55v9" timestamp="1687215189"&gt;63&lt;/key&gt;&lt;/foreign-keys&gt;&lt;ref-type name="Journal Article"&gt;17&lt;/ref-type&gt;&lt;contributors&gt;&lt;authors&gt;&lt;author&gt;Witzel, Sina&lt;/author&gt;&lt;author&gt;Hoffmann, Marvin&lt;/author&gt;&lt;author&gt;Rudolph, Matthias&lt;/author&gt;&lt;author&gt;Kerscher, Marion&lt;/author&gt;&lt;author&gt;Comba, Peter&lt;/author&gt;&lt;author&gt;Dreuw, Andreas&lt;/author&gt;&lt;author&gt;Hashmi, A Stephen K&lt;/author&gt;&lt;/authors&gt;&lt;/contributors&gt;&lt;titles&gt;&lt;title&gt;Excitation of aryl cations as the key to catalyst-free radical arylations&lt;/title&gt;&lt;secondary-title&gt;Cell Reports Physical Science&lt;/secondary-title&gt;&lt;/titles&gt;&lt;periodical&gt;&lt;full-title&gt;Cell Reports Physical Science&lt;/full-title&gt;&lt;/periodical&gt;&lt;pages&gt;100325&lt;/pages&gt;&lt;volume&gt;2&lt;/volume&gt;&lt;number&gt;2&lt;/number&gt;&lt;dates&gt;&lt;year&gt;2021&lt;/year&gt;&lt;/dates&gt;&lt;isbn&gt;2666-3864&lt;/isbn&gt;&lt;urls&gt;&lt;/urls&gt;&lt;electronic-resource-num&gt;10.1016/j.xcrp.2021.100325&lt;/electronic-resource-num&gt;&lt;/record&gt;&lt;/Cite&gt;&lt;/EndNote&gt;</w:instrText>
      </w:r>
      <w:r w:rsidR="008A162A">
        <w:rPr>
          <w:rFonts w:ascii="ArialMT" w:hAnsi="ArialMT"/>
          <w:sz w:val="18"/>
          <w:szCs w:val="18"/>
        </w:rPr>
        <w:fldChar w:fldCharType="separate"/>
      </w:r>
      <w:r w:rsidR="00EF70B7" w:rsidRPr="00EF70B7">
        <w:rPr>
          <w:rFonts w:ascii="ArialMT" w:hAnsi="ArialMT"/>
          <w:noProof/>
          <w:sz w:val="18"/>
          <w:szCs w:val="18"/>
          <w:vertAlign w:val="superscript"/>
        </w:rPr>
        <w:t>28</w:t>
      </w:r>
      <w:r w:rsidR="008A162A">
        <w:rPr>
          <w:rFonts w:ascii="ArialMT" w:hAnsi="ArialMT"/>
          <w:sz w:val="18"/>
          <w:szCs w:val="18"/>
        </w:rPr>
        <w:fldChar w:fldCharType="end"/>
      </w:r>
      <w:r w:rsidRPr="005B0AF7">
        <w:rPr>
          <w:rFonts w:ascii="ArialMT" w:hAnsi="ArialMT"/>
          <w:sz w:val="18"/>
          <w:szCs w:val="18"/>
        </w:rPr>
        <w:t xml:space="preserve"> </w:t>
      </w:r>
      <w:r w:rsidRPr="005B0AF7">
        <w:rPr>
          <w:rFonts w:ascii="ArialMT" w:hAnsi="ArialMT"/>
          <w:sz w:val="18"/>
          <w:szCs w:val="18"/>
        </w:rPr>
        <w:lastRenderedPageBreak/>
        <w:t xml:space="preserve">Ultimately 424 experiments were performed over a series of 24 and 96-well reaction arrays </w:t>
      </w:r>
      <w:del w:id="424" w:author="Tim Cernak" w:date="2023-06-19T15:37:00Z">
        <w:r w:rsidRPr="005B0AF7" w:rsidDel="00886BF9">
          <w:rPr>
            <w:rFonts w:ascii="ArialMT" w:hAnsi="ArialMT"/>
            <w:sz w:val="18"/>
            <w:szCs w:val="18"/>
          </w:rPr>
          <w:delText xml:space="preserve">to explore this novel catalyst-free reactivity </w:delText>
        </w:r>
      </w:del>
      <w:r w:rsidRPr="005B0AF7">
        <w:rPr>
          <w:rFonts w:ascii="ArialMT" w:hAnsi="ArialMT"/>
          <w:sz w:val="18"/>
          <w:szCs w:val="18"/>
        </w:rPr>
        <w:t xml:space="preserve">(Figure </w:t>
      </w:r>
      <w:ins w:id="425" w:author="Mahjour, Babak" w:date="2023-06-20T22:25:00Z">
        <w:r w:rsidR="009F7CFC">
          <w:rPr>
            <w:rFonts w:ascii="ArialMT" w:hAnsi="ArialMT"/>
            <w:sz w:val="18"/>
            <w:szCs w:val="18"/>
          </w:rPr>
          <w:t>6</w:t>
        </w:r>
      </w:ins>
      <w:del w:id="426" w:author="Mahjour, Babak" w:date="2023-06-20T22:25:00Z">
        <w:r w:rsidRPr="005B0AF7" w:rsidDel="009F7CFC">
          <w:rPr>
            <w:rFonts w:ascii="ArialMT" w:hAnsi="ArialMT"/>
            <w:sz w:val="18"/>
            <w:szCs w:val="18"/>
          </w:rPr>
          <w:delText>7</w:delText>
        </w:r>
      </w:del>
      <w:r w:rsidRPr="005B0AF7">
        <w:rPr>
          <w:rFonts w:ascii="ArialMT" w:hAnsi="ArialMT"/>
          <w:sz w:val="18"/>
          <w:szCs w:val="18"/>
        </w:rPr>
        <w:t xml:space="preserve">A). </w:t>
      </w:r>
      <w:del w:id="427" w:author="Tim Cernak" w:date="2023-06-19T15:37:00Z">
        <w:r w:rsidRPr="005B0AF7" w:rsidDel="00886BF9">
          <w:rPr>
            <w:rFonts w:ascii="ArialMT" w:hAnsi="ArialMT"/>
            <w:sz w:val="18"/>
            <w:szCs w:val="18"/>
          </w:rPr>
          <w:delText xml:space="preserve">For each reaction array, stock solutions were created manually according to the phactor recipe, and the appropriate volume was dispensed manually into glass shell microvials in each solution’s designed location. Parylene-coated stir dowels were added to each vial, and the reaction array was sealed in an aluminum block and then stirred at room temperature for 18 hours. Once the reaction was complete, aliquots of each well were added to an analytical plate containing one molar equivalent of caffeine solution in acetonitrile for UPLC-MS analysis. By utilizing high throughput reaction informatics, the output files provided by phactor™ for each experiment were collated and processed for user visualization. </w:delText>
        </w:r>
      </w:del>
      <w:del w:id="428" w:author="Mahjour, Babak" w:date="2023-06-20T19:18:00Z">
        <w:r w:rsidR="001115EF" w:rsidDel="0062474E">
          <w:rPr>
            <w:rFonts w:ascii="ArialMT" w:hAnsi="ArialMT"/>
            <w:noProof/>
            <w:sz w:val="22"/>
            <w:szCs w:val="22"/>
          </w:rPr>
          <w:drawing>
            <wp:inline distT="0" distB="0" distL="0" distR="0" wp14:anchorId="7831C5C5" wp14:editId="77239849">
              <wp:extent cx="2959100" cy="7861300"/>
              <wp:effectExtent l="0" t="0" r="0" b="0"/>
              <wp:docPr id="341736404" name="Picture 1"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36404" name="Picture 1" descr="A picture containing screenshot, diagram, desig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7861300"/>
                      </a:xfrm>
                      <a:prstGeom prst="rect">
                        <a:avLst/>
                      </a:prstGeom>
                    </pic:spPr>
                  </pic:pic>
                </a:graphicData>
              </a:graphic>
            </wp:inline>
          </w:drawing>
        </w:r>
      </w:del>
      <w:ins w:id="429" w:author="Mahjour, Babak" w:date="2023-06-20T19:18:00Z">
        <w:r w:rsidR="0062474E">
          <w:rPr>
            <w:rFonts w:ascii="ArialMT" w:hAnsi="ArialMT"/>
            <w:noProof/>
            <w:sz w:val="22"/>
            <w:szCs w:val="22"/>
          </w:rPr>
          <w:drawing>
            <wp:inline distT="0" distB="0" distL="0" distR="0" wp14:anchorId="062A5723" wp14:editId="1D7FBCA8">
              <wp:extent cx="2959100" cy="7962900"/>
              <wp:effectExtent l="0" t="0" r="0" b="0"/>
              <wp:docPr id="1694415580" name="Picture 7" descr="A picture containing screenshot, diagram, tex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5580" name="Picture 7" descr="A picture containing screenshot, diagram, text, colorfulnes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9100" cy="7962900"/>
                      </a:xfrm>
                      <a:prstGeom prst="rect">
                        <a:avLst/>
                      </a:prstGeom>
                    </pic:spPr>
                  </pic:pic>
                </a:graphicData>
              </a:graphic>
            </wp:inline>
          </w:drawing>
        </w:r>
      </w:ins>
    </w:p>
    <w:p w14:paraId="71B85EEF" w14:textId="4BD2283A" w:rsidR="005B0AF7" w:rsidRDefault="005B0AF7" w:rsidP="008F7635">
      <w:pPr>
        <w:pBdr>
          <w:bottom w:val="single" w:sz="4" w:space="1" w:color="auto"/>
        </w:pBdr>
        <w:jc w:val="both"/>
        <w:rPr>
          <w:rFonts w:ascii="Arial" w:hAnsi="Arial" w:cs="Arial"/>
          <w:sz w:val="18"/>
          <w:szCs w:val="18"/>
        </w:rPr>
      </w:pPr>
      <w:r w:rsidRPr="005B0AF7">
        <w:rPr>
          <w:rFonts w:ascii="Arial" w:hAnsi="Arial" w:cs="Arial"/>
          <w:b/>
          <w:bCs/>
          <w:sz w:val="18"/>
          <w:szCs w:val="18"/>
        </w:rPr>
        <w:t xml:space="preserve">Figure </w:t>
      </w:r>
      <w:del w:id="430" w:author="Tim Cernak" w:date="2023-06-19T15:35:00Z">
        <w:r w:rsidRPr="005B0AF7" w:rsidDel="00886BF9">
          <w:rPr>
            <w:rFonts w:ascii="Arial" w:hAnsi="Arial" w:cs="Arial"/>
            <w:b/>
            <w:bCs/>
            <w:sz w:val="18"/>
            <w:szCs w:val="18"/>
          </w:rPr>
          <w:delText>7</w:delText>
        </w:r>
      </w:del>
      <w:ins w:id="431" w:author="Tim Cernak" w:date="2023-06-19T15:35:00Z">
        <w:r w:rsidR="00886BF9">
          <w:rPr>
            <w:rFonts w:ascii="Arial" w:hAnsi="Arial" w:cs="Arial"/>
            <w:b/>
            <w:bCs/>
            <w:sz w:val="18"/>
            <w:szCs w:val="18"/>
          </w:rPr>
          <w:t>6</w:t>
        </w:r>
      </w:ins>
      <w:r w:rsidRPr="005B0AF7">
        <w:rPr>
          <w:rFonts w:ascii="Arial" w:hAnsi="Arial" w:cs="Arial"/>
          <w:b/>
          <w:bCs/>
          <w:sz w:val="18"/>
          <w:szCs w:val="18"/>
        </w:rPr>
        <w:t>.</w:t>
      </w:r>
      <w:r>
        <w:rPr>
          <w:rFonts w:ascii="Arial" w:hAnsi="Arial" w:cs="Arial"/>
          <w:sz w:val="18"/>
          <w:szCs w:val="18"/>
        </w:rPr>
        <w:t xml:space="preserve"> (</w:t>
      </w:r>
      <w:r w:rsidRPr="00482370">
        <w:rPr>
          <w:rFonts w:ascii="Arial" w:hAnsi="Arial" w:cs="Arial"/>
          <w:sz w:val="18"/>
          <w:szCs w:val="18"/>
        </w:rPr>
        <w:t xml:space="preserve">a) Standard conditions for </w:t>
      </w:r>
      <w:r>
        <w:rPr>
          <w:rFonts w:ascii="Arial" w:hAnsi="Arial" w:cs="Arial"/>
          <w:sz w:val="18"/>
          <w:szCs w:val="18"/>
        </w:rPr>
        <w:t xml:space="preserve">catalyst-free </w:t>
      </w:r>
      <w:r w:rsidRPr="00482370">
        <w:rPr>
          <w:rFonts w:ascii="Arial" w:hAnsi="Arial" w:cs="Arial"/>
          <w:sz w:val="18"/>
          <w:szCs w:val="18"/>
        </w:rPr>
        <w:t>light</w:t>
      </w:r>
      <w:r>
        <w:rPr>
          <w:rFonts w:ascii="Arial" w:hAnsi="Arial" w:cs="Arial"/>
          <w:sz w:val="18"/>
          <w:szCs w:val="18"/>
        </w:rPr>
        <w:t>-</w:t>
      </w:r>
      <w:r w:rsidRPr="00482370">
        <w:rPr>
          <w:rFonts w:ascii="Arial" w:hAnsi="Arial" w:cs="Arial"/>
          <w:sz w:val="18"/>
          <w:szCs w:val="18"/>
        </w:rPr>
        <w:t xml:space="preserve">enabled </w:t>
      </w:r>
      <w:r>
        <w:rPr>
          <w:rFonts w:ascii="Arial" w:hAnsi="Arial" w:cs="Arial"/>
          <w:sz w:val="18"/>
          <w:szCs w:val="18"/>
        </w:rPr>
        <w:t xml:space="preserve">decarboxylative–deaminative </w:t>
      </w:r>
      <w:r w:rsidRPr="00C61B8F">
        <w:rPr>
          <w:rFonts w:ascii="Arial" w:hAnsi="Arial" w:cs="Arial"/>
          <w:i/>
          <w:iCs/>
          <w:sz w:val="18"/>
          <w:szCs w:val="18"/>
        </w:rPr>
        <w:t>sp</w:t>
      </w:r>
      <w:r>
        <w:rPr>
          <w:rFonts w:ascii="Arial" w:hAnsi="Arial" w:cs="Arial"/>
          <w:sz w:val="18"/>
          <w:szCs w:val="18"/>
          <w:vertAlign w:val="superscript"/>
        </w:rPr>
        <w:t>2</w:t>
      </w:r>
      <w:r>
        <w:rPr>
          <w:rFonts w:ascii="Arial" w:hAnsi="Arial" w:cs="Arial"/>
          <w:sz w:val="18"/>
          <w:szCs w:val="18"/>
        </w:rPr>
        <w:t>–</w:t>
      </w:r>
      <w:r w:rsidRPr="00C61B8F">
        <w:rPr>
          <w:rFonts w:ascii="Arial" w:hAnsi="Arial" w:cs="Arial"/>
          <w:i/>
          <w:iCs/>
          <w:sz w:val="18"/>
          <w:szCs w:val="18"/>
        </w:rPr>
        <w:t>sp</w:t>
      </w:r>
      <w:r>
        <w:rPr>
          <w:rFonts w:ascii="Arial" w:hAnsi="Arial" w:cs="Arial"/>
          <w:sz w:val="18"/>
          <w:szCs w:val="18"/>
          <w:vertAlign w:val="superscript"/>
        </w:rPr>
        <w:t>2</w:t>
      </w:r>
      <w:r>
        <w:rPr>
          <w:rFonts w:ascii="Arial" w:hAnsi="Arial" w:cs="Arial"/>
          <w:sz w:val="18"/>
          <w:szCs w:val="18"/>
        </w:rPr>
        <w:t xml:space="preserve"> </w:t>
      </w:r>
      <w:r w:rsidRPr="00482370">
        <w:rPr>
          <w:rFonts w:ascii="Arial" w:hAnsi="Arial" w:cs="Arial"/>
          <w:sz w:val="18"/>
          <w:szCs w:val="18"/>
        </w:rPr>
        <w:t xml:space="preserve">C–C coupling. (b) </w:t>
      </w:r>
      <w:r>
        <w:rPr>
          <w:rFonts w:ascii="Arial" w:hAnsi="Arial" w:cs="Arial"/>
          <w:sz w:val="18"/>
          <w:szCs w:val="18"/>
        </w:rPr>
        <w:t>Sampling of</w:t>
      </w:r>
      <w:r w:rsidRPr="00482370">
        <w:rPr>
          <w:rFonts w:ascii="Arial" w:hAnsi="Arial" w:cs="Arial"/>
          <w:sz w:val="18"/>
          <w:szCs w:val="18"/>
        </w:rPr>
        <w:t xml:space="preserve"> </w:t>
      </w:r>
      <w:r>
        <w:rPr>
          <w:rFonts w:ascii="Arial" w:hAnsi="Arial" w:cs="Arial"/>
          <w:sz w:val="18"/>
          <w:szCs w:val="18"/>
        </w:rPr>
        <w:t>substrates explored</w:t>
      </w:r>
      <w:r w:rsidRPr="00482370">
        <w:rPr>
          <w:rFonts w:ascii="Arial" w:hAnsi="Arial" w:cs="Arial"/>
          <w:sz w:val="18"/>
          <w:szCs w:val="18"/>
        </w:rPr>
        <w:t xml:space="preserve">. </w:t>
      </w:r>
      <w:r>
        <w:rPr>
          <w:rFonts w:ascii="Arial" w:hAnsi="Arial" w:cs="Arial"/>
          <w:sz w:val="18"/>
          <w:szCs w:val="18"/>
        </w:rPr>
        <w:t>(c) Screen design</w:t>
      </w:r>
      <w:ins w:id="432" w:author="Tim Cernak" w:date="2023-06-19T15:38:00Z">
        <w:r w:rsidR="00886BF9">
          <w:rPr>
            <w:rFonts w:ascii="Arial" w:hAnsi="Arial" w:cs="Arial"/>
            <w:sz w:val="18"/>
            <w:szCs w:val="18"/>
          </w:rPr>
          <w:t xml:space="preserve"> and exe</w:t>
        </w:r>
      </w:ins>
      <w:ins w:id="433" w:author="Tim Cernak" w:date="2023-06-19T15:39:00Z">
        <w:r w:rsidR="00886BF9">
          <w:rPr>
            <w:rFonts w:ascii="Arial" w:hAnsi="Arial" w:cs="Arial"/>
            <w:sz w:val="18"/>
            <w:szCs w:val="18"/>
          </w:rPr>
          <w:t xml:space="preserve">cution. </w:t>
        </w:r>
      </w:ins>
      <w:del w:id="434" w:author="Tim Cernak" w:date="2023-06-19T15:39:00Z">
        <w:r w:rsidDel="00886BF9">
          <w:rPr>
            <w:rFonts w:ascii="Arial" w:hAnsi="Arial" w:cs="Arial"/>
            <w:sz w:val="18"/>
            <w:szCs w:val="18"/>
          </w:rPr>
          <w:delText xml:space="preserve">ed in phactor towards the development of the reactivity. </w:delText>
        </w:r>
      </w:del>
      <w:r>
        <w:rPr>
          <w:rFonts w:ascii="Arial" w:hAnsi="Arial" w:cs="Arial"/>
          <w:sz w:val="18"/>
          <w:szCs w:val="18"/>
        </w:rPr>
        <w:t xml:space="preserve">(d) </w:t>
      </w:r>
      <w:del w:id="435" w:author="Tim Cernak" w:date="2023-06-19T15:38:00Z">
        <w:r w:rsidDel="00886BF9">
          <w:rPr>
            <w:rFonts w:ascii="Arial" w:hAnsi="Arial" w:cs="Arial"/>
            <w:sz w:val="18"/>
            <w:szCs w:val="18"/>
          </w:rPr>
          <w:delText>Striated</w:delText>
        </w:r>
      </w:del>
      <w:ins w:id="436" w:author="Tim Cernak" w:date="2023-06-19T15:38:00Z">
        <w:r w:rsidR="00886BF9">
          <w:rPr>
            <w:rFonts w:ascii="Arial" w:hAnsi="Arial" w:cs="Arial"/>
            <w:sz w:val="18"/>
            <w:szCs w:val="18"/>
          </w:rPr>
          <w:t>Trellised</w:t>
        </w:r>
      </w:ins>
      <w:del w:id="437" w:author="Tim Cernak" w:date="2023-06-19T15:38:00Z">
        <w:r w:rsidDel="00886BF9">
          <w:rPr>
            <w:rFonts w:ascii="Arial" w:hAnsi="Arial" w:cs="Arial"/>
            <w:sz w:val="18"/>
            <w:szCs w:val="18"/>
          </w:rPr>
          <w:delText xml:space="preserve"> </w:delText>
        </w:r>
      </w:del>
      <w:ins w:id="438" w:author="Tim Cernak" w:date="2023-06-19T15:38:00Z">
        <w:r w:rsidR="00886BF9">
          <w:rPr>
            <w:rFonts w:ascii="Arial" w:hAnsi="Arial" w:cs="Arial"/>
            <w:sz w:val="18"/>
            <w:szCs w:val="18"/>
          </w:rPr>
          <w:t xml:space="preserve"> </w:t>
        </w:r>
      </w:ins>
      <w:r>
        <w:rPr>
          <w:rFonts w:ascii="Arial" w:hAnsi="Arial" w:cs="Arial"/>
          <w:sz w:val="18"/>
          <w:szCs w:val="18"/>
        </w:rPr>
        <w:t xml:space="preserve">reaction array fingerprint of experimental campaign. Each box contains all reactions performed for the given light and solvent regime. Reactions </w:t>
      </w:r>
      <w:r>
        <w:rPr>
          <w:rFonts w:ascii="Arial" w:hAnsi="Arial" w:cs="Arial"/>
          <w:sz w:val="18"/>
          <w:szCs w:val="18"/>
        </w:rPr>
        <w:t xml:space="preserve">that perform well in one regime but not others are quickly identified. </w:t>
      </w:r>
    </w:p>
    <w:p w14:paraId="32ABCF2D" w14:textId="77777777" w:rsidR="005B0AF7" w:rsidRDefault="005B0AF7" w:rsidP="008F7635">
      <w:pPr>
        <w:pBdr>
          <w:bottom w:val="single" w:sz="4" w:space="1" w:color="auto"/>
        </w:pBdr>
        <w:jc w:val="both"/>
        <w:rPr>
          <w:rFonts w:ascii="Arial" w:hAnsi="Arial" w:cs="Arial"/>
          <w:sz w:val="18"/>
          <w:szCs w:val="18"/>
        </w:rPr>
      </w:pPr>
    </w:p>
    <w:p w14:paraId="53325DEB" w14:textId="77777777" w:rsidR="00F86769" w:rsidRDefault="00F86769" w:rsidP="008F7635">
      <w:pPr>
        <w:pStyle w:val="NormalWeb"/>
        <w:spacing w:before="0" w:beforeAutospacing="0" w:after="0" w:afterAutospacing="0"/>
        <w:jc w:val="both"/>
        <w:rPr>
          <w:rFonts w:ascii="ArialMT" w:hAnsi="ArialMT"/>
          <w:sz w:val="18"/>
          <w:szCs w:val="18"/>
        </w:rPr>
      </w:pPr>
    </w:p>
    <w:p w14:paraId="20BF6724" w14:textId="7B05EC24" w:rsidR="00D031D4" w:rsidRDefault="004E3217" w:rsidP="008F7635">
      <w:pPr>
        <w:pStyle w:val="NormalWeb"/>
        <w:spacing w:before="0" w:beforeAutospacing="0" w:after="0" w:afterAutospacing="0"/>
        <w:jc w:val="both"/>
        <w:rPr>
          <w:rFonts w:ascii="ArialMT" w:hAnsi="ArialMT"/>
          <w:sz w:val="18"/>
          <w:szCs w:val="18"/>
          <w:lang w:bidi="fa-IR"/>
        </w:rPr>
      </w:pPr>
      <w:r w:rsidRPr="005B0AF7">
        <w:rPr>
          <w:rFonts w:ascii="ArialMT" w:hAnsi="ArialMT"/>
          <w:sz w:val="18"/>
          <w:szCs w:val="18"/>
        </w:rPr>
        <w:t xml:space="preserve">Isoquinolines </w:t>
      </w:r>
      <w:r w:rsidR="000D0522" w:rsidRPr="005B0AF7">
        <w:rPr>
          <w:rFonts w:ascii="ArialMT" w:hAnsi="ArialMT"/>
          <w:b/>
          <w:bCs/>
          <w:sz w:val="18"/>
          <w:szCs w:val="18"/>
        </w:rPr>
        <w:t>4</w:t>
      </w:r>
      <w:ins w:id="439" w:author="Mahjour, Babak" w:date="2023-06-20T22:26:00Z">
        <w:r w:rsidR="00C5206A">
          <w:rPr>
            <w:rFonts w:ascii="ArialMT" w:hAnsi="ArialMT"/>
            <w:b/>
            <w:bCs/>
            <w:sz w:val="18"/>
            <w:szCs w:val="18"/>
          </w:rPr>
          <w:t>3</w:t>
        </w:r>
      </w:ins>
      <w:del w:id="440" w:author="Mahjour, Babak" w:date="2023-06-20T22:26:00Z">
        <w:r w:rsidR="000D0522" w:rsidRPr="005B0AF7" w:rsidDel="00C5206A">
          <w:rPr>
            <w:rFonts w:ascii="ArialMT" w:hAnsi="ArialMT"/>
            <w:b/>
            <w:bCs/>
            <w:sz w:val="18"/>
            <w:szCs w:val="18"/>
          </w:rPr>
          <w:delText>6</w:delText>
        </w:r>
      </w:del>
      <w:r w:rsidRPr="005B0AF7">
        <w:rPr>
          <w:rFonts w:ascii="ArialMT" w:hAnsi="ArialMT"/>
          <w:sz w:val="18"/>
          <w:szCs w:val="18"/>
        </w:rPr>
        <w:t xml:space="preserve">, </w:t>
      </w:r>
      <w:r w:rsidR="000D0522" w:rsidRPr="005B0AF7">
        <w:rPr>
          <w:rFonts w:ascii="ArialMT" w:hAnsi="ArialMT"/>
          <w:b/>
          <w:bCs/>
          <w:sz w:val="18"/>
          <w:szCs w:val="18"/>
        </w:rPr>
        <w:t>4</w:t>
      </w:r>
      <w:ins w:id="441" w:author="Mahjour, Babak" w:date="2023-06-20T22:26:00Z">
        <w:r w:rsidR="00C5206A">
          <w:rPr>
            <w:rFonts w:ascii="ArialMT" w:hAnsi="ArialMT"/>
            <w:b/>
            <w:bCs/>
            <w:sz w:val="18"/>
            <w:szCs w:val="18"/>
          </w:rPr>
          <w:t>6</w:t>
        </w:r>
      </w:ins>
      <w:del w:id="442" w:author="Mahjour, Babak" w:date="2023-06-20T22:26:00Z">
        <w:r w:rsidR="000D0522" w:rsidRPr="005B0AF7" w:rsidDel="00C5206A">
          <w:rPr>
            <w:rFonts w:ascii="ArialMT" w:hAnsi="ArialMT"/>
            <w:b/>
            <w:bCs/>
            <w:sz w:val="18"/>
            <w:szCs w:val="18"/>
          </w:rPr>
          <w:delText>9</w:delText>
        </w:r>
      </w:del>
      <w:r w:rsidRPr="005B0AF7">
        <w:rPr>
          <w:rFonts w:ascii="ArialMT" w:hAnsi="ArialMT"/>
          <w:sz w:val="18"/>
          <w:szCs w:val="18"/>
        </w:rPr>
        <w:t xml:space="preserve">, </w:t>
      </w:r>
      <w:ins w:id="443" w:author="Mahjour, Babak" w:date="2023-06-20T22:26:00Z">
        <w:r w:rsidR="00C5206A">
          <w:rPr>
            <w:rFonts w:ascii="ArialMT" w:hAnsi="ArialMT"/>
            <w:b/>
            <w:bCs/>
            <w:sz w:val="18"/>
            <w:szCs w:val="18"/>
          </w:rPr>
          <w:t>47</w:t>
        </w:r>
      </w:ins>
      <w:del w:id="444" w:author="Mahjour, Babak" w:date="2023-06-20T22:26:00Z">
        <w:r w:rsidR="000D0522" w:rsidRPr="005B0AF7" w:rsidDel="00C5206A">
          <w:rPr>
            <w:rFonts w:ascii="ArialMT" w:hAnsi="ArialMT"/>
            <w:b/>
            <w:bCs/>
            <w:sz w:val="18"/>
            <w:szCs w:val="18"/>
          </w:rPr>
          <w:delText>50</w:delText>
        </w:r>
      </w:del>
      <w:r w:rsidRPr="005B0AF7">
        <w:rPr>
          <w:rFonts w:ascii="ArialMT" w:hAnsi="ArialMT"/>
          <w:sz w:val="18"/>
          <w:szCs w:val="18"/>
        </w:rPr>
        <w:t xml:space="preserve">, and </w:t>
      </w:r>
      <w:ins w:id="445" w:author="Mahjour, Babak" w:date="2023-06-20T22:26:00Z">
        <w:r w:rsidR="00C5206A">
          <w:rPr>
            <w:rFonts w:ascii="ArialMT" w:hAnsi="ArialMT"/>
            <w:b/>
            <w:bCs/>
            <w:sz w:val="18"/>
            <w:szCs w:val="18"/>
          </w:rPr>
          <w:t>48</w:t>
        </w:r>
      </w:ins>
      <w:del w:id="446" w:author="Mahjour, Babak" w:date="2023-06-20T22:26:00Z">
        <w:r w:rsidR="000D0522" w:rsidRPr="005B0AF7" w:rsidDel="00C5206A">
          <w:rPr>
            <w:rFonts w:ascii="ArialMT" w:hAnsi="ArialMT"/>
            <w:b/>
            <w:bCs/>
            <w:sz w:val="18"/>
            <w:szCs w:val="18"/>
          </w:rPr>
          <w:delText>51</w:delText>
        </w:r>
      </w:del>
      <w:r w:rsidRPr="005B0AF7">
        <w:rPr>
          <w:rFonts w:ascii="ArialMT" w:hAnsi="ArialMT"/>
          <w:sz w:val="18"/>
          <w:szCs w:val="18"/>
        </w:rPr>
        <w:t xml:space="preserve">, and diazonium salts </w:t>
      </w:r>
      <w:r w:rsidR="000D0522" w:rsidRPr="005B0AF7">
        <w:rPr>
          <w:rFonts w:ascii="ArialMT" w:hAnsi="ArialMT"/>
          <w:b/>
          <w:bCs/>
          <w:sz w:val="18"/>
          <w:szCs w:val="18"/>
        </w:rPr>
        <w:t>4</w:t>
      </w:r>
      <w:ins w:id="447" w:author="Mahjour, Babak" w:date="2023-06-20T22:26:00Z">
        <w:r w:rsidR="00C5206A">
          <w:rPr>
            <w:rFonts w:ascii="ArialMT" w:hAnsi="ArialMT"/>
            <w:b/>
            <w:bCs/>
            <w:sz w:val="18"/>
            <w:szCs w:val="18"/>
          </w:rPr>
          <w:t>4</w:t>
        </w:r>
      </w:ins>
      <w:del w:id="448" w:author="Mahjour, Babak" w:date="2023-06-20T22:26:00Z">
        <w:r w:rsidR="000D0522" w:rsidRPr="005B0AF7" w:rsidDel="00C5206A">
          <w:rPr>
            <w:rFonts w:ascii="ArialMT" w:hAnsi="ArialMT"/>
            <w:b/>
            <w:bCs/>
            <w:sz w:val="18"/>
            <w:szCs w:val="18"/>
          </w:rPr>
          <w:delText>7</w:delText>
        </w:r>
      </w:del>
      <w:r w:rsidRPr="005B0AF7">
        <w:rPr>
          <w:rFonts w:ascii="ArialMT" w:hAnsi="ArialMT"/>
          <w:sz w:val="18"/>
          <w:szCs w:val="18"/>
        </w:rPr>
        <w:t xml:space="preserve">, </w:t>
      </w:r>
      <w:ins w:id="449" w:author="Mahjour, Babak" w:date="2023-06-20T22:26:00Z">
        <w:r w:rsidR="00C5206A">
          <w:rPr>
            <w:rFonts w:ascii="ArialMT" w:hAnsi="ArialMT"/>
            <w:b/>
            <w:bCs/>
            <w:sz w:val="18"/>
            <w:szCs w:val="18"/>
          </w:rPr>
          <w:t>49</w:t>
        </w:r>
      </w:ins>
      <w:del w:id="450" w:author="Mahjour, Babak" w:date="2023-06-20T22:26:00Z">
        <w:r w:rsidR="000D0522" w:rsidRPr="005B0AF7" w:rsidDel="00C5206A">
          <w:rPr>
            <w:rFonts w:ascii="ArialMT" w:hAnsi="ArialMT"/>
            <w:b/>
            <w:bCs/>
            <w:sz w:val="18"/>
            <w:szCs w:val="18"/>
          </w:rPr>
          <w:delText>52</w:delText>
        </w:r>
      </w:del>
      <w:r w:rsidRPr="005B0AF7">
        <w:rPr>
          <w:rFonts w:ascii="ArialMT" w:hAnsi="ArialMT"/>
          <w:sz w:val="18"/>
          <w:szCs w:val="18"/>
        </w:rPr>
        <w:t xml:space="preserve">, </w:t>
      </w:r>
      <w:r w:rsidR="000D0522" w:rsidRPr="005B0AF7">
        <w:rPr>
          <w:rFonts w:ascii="ArialMT" w:hAnsi="ArialMT"/>
          <w:b/>
          <w:bCs/>
          <w:sz w:val="18"/>
          <w:szCs w:val="18"/>
        </w:rPr>
        <w:t>5</w:t>
      </w:r>
      <w:ins w:id="451" w:author="Mahjour, Babak" w:date="2023-06-20T22:26:00Z">
        <w:r w:rsidR="00C5206A">
          <w:rPr>
            <w:rFonts w:ascii="ArialMT" w:hAnsi="ArialMT"/>
            <w:b/>
            <w:bCs/>
            <w:sz w:val="18"/>
            <w:szCs w:val="18"/>
          </w:rPr>
          <w:t>0</w:t>
        </w:r>
      </w:ins>
      <w:del w:id="452" w:author="Mahjour, Babak" w:date="2023-06-20T22:26:00Z">
        <w:r w:rsidR="000D0522" w:rsidRPr="005B0AF7" w:rsidDel="00C5206A">
          <w:rPr>
            <w:rFonts w:ascii="ArialMT" w:hAnsi="ArialMT"/>
            <w:b/>
            <w:bCs/>
            <w:sz w:val="18"/>
            <w:szCs w:val="18"/>
          </w:rPr>
          <w:delText>3</w:delText>
        </w:r>
      </w:del>
      <w:r w:rsidRPr="005B0AF7">
        <w:rPr>
          <w:rFonts w:ascii="ArialMT" w:hAnsi="ArialMT"/>
          <w:sz w:val="18"/>
          <w:szCs w:val="18"/>
        </w:rPr>
        <w:t xml:space="preserve">, </w:t>
      </w:r>
      <w:r w:rsidR="000D0522" w:rsidRPr="005B0AF7">
        <w:rPr>
          <w:rFonts w:ascii="ArialMT" w:hAnsi="ArialMT"/>
          <w:b/>
          <w:bCs/>
          <w:sz w:val="18"/>
          <w:szCs w:val="18"/>
        </w:rPr>
        <w:t>5</w:t>
      </w:r>
      <w:ins w:id="453" w:author="Mahjour, Babak" w:date="2023-06-20T22:26:00Z">
        <w:r w:rsidR="00C5206A">
          <w:rPr>
            <w:rFonts w:ascii="ArialMT" w:hAnsi="ArialMT"/>
            <w:b/>
            <w:bCs/>
            <w:sz w:val="18"/>
            <w:szCs w:val="18"/>
          </w:rPr>
          <w:t>1</w:t>
        </w:r>
      </w:ins>
      <w:del w:id="454" w:author="Mahjour, Babak" w:date="2023-06-20T22:26:00Z">
        <w:r w:rsidR="000D0522" w:rsidRPr="005B0AF7" w:rsidDel="00C5206A">
          <w:rPr>
            <w:rFonts w:ascii="ArialMT" w:hAnsi="ArialMT"/>
            <w:b/>
            <w:bCs/>
            <w:sz w:val="18"/>
            <w:szCs w:val="18"/>
          </w:rPr>
          <w:delText>4</w:delText>
        </w:r>
      </w:del>
      <w:r w:rsidRPr="005B0AF7">
        <w:rPr>
          <w:rFonts w:ascii="ArialMT" w:hAnsi="ArialMT"/>
          <w:sz w:val="18"/>
          <w:szCs w:val="18"/>
        </w:rPr>
        <w:t xml:space="preserve">, </w:t>
      </w:r>
      <w:r w:rsidR="000D0522" w:rsidRPr="005B0AF7">
        <w:rPr>
          <w:rFonts w:ascii="ArialMT" w:hAnsi="ArialMT"/>
          <w:b/>
          <w:bCs/>
          <w:sz w:val="18"/>
          <w:szCs w:val="18"/>
        </w:rPr>
        <w:t>5</w:t>
      </w:r>
      <w:ins w:id="455" w:author="Mahjour, Babak" w:date="2023-06-20T22:26:00Z">
        <w:r w:rsidR="00C5206A">
          <w:rPr>
            <w:rFonts w:ascii="ArialMT" w:hAnsi="ArialMT"/>
            <w:b/>
            <w:bCs/>
            <w:sz w:val="18"/>
            <w:szCs w:val="18"/>
          </w:rPr>
          <w:t>2</w:t>
        </w:r>
      </w:ins>
      <w:del w:id="456" w:author="Mahjour, Babak" w:date="2023-06-20T22:26:00Z">
        <w:r w:rsidR="000D0522" w:rsidRPr="005B0AF7" w:rsidDel="00C5206A">
          <w:rPr>
            <w:rFonts w:ascii="ArialMT" w:hAnsi="ArialMT"/>
            <w:b/>
            <w:bCs/>
            <w:sz w:val="18"/>
            <w:szCs w:val="18"/>
          </w:rPr>
          <w:delText>5</w:delText>
        </w:r>
      </w:del>
      <w:r w:rsidRPr="005B0AF7">
        <w:rPr>
          <w:rFonts w:ascii="ArialMT" w:hAnsi="ArialMT"/>
          <w:sz w:val="18"/>
          <w:szCs w:val="18"/>
        </w:rPr>
        <w:t xml:space="preserve">, and </w:t>
      </w:r>
      <w:r w:rsidR="000D0522" w:rsidRPr="005B0AF7">
        <w:rPr>
          <w:rFonts w:ascii="ArialMT" w:hAnsi="ArialMT"/>
          <w:b/>
          <w:bCs/>
          <w:sz w:val="18"/>
          <w:szCs w:val="18"/>
        </w:rPr>
        <w:t>5</w:t>
      </w:r>
      <w:ins w:id="457" w:author="Mahjour, Babak" w:date="2023-06-20T22:26:00Z">
        <w:r w:rsidR="00C5206A">
          <w:rPr>
            <w:rFonts w:ascii="ArialMT" w:hAnsi="ArialMT"/>
            <w:b/>
            <w:bCs/>
            <w:sz w:val="18"/>
            <w:szCs w:val="18"/>
          </w:rPr>
          <w:t>3</w:t>
        </w:r>
      </w:ins>
      <w:del w:id="458" w:author="Mahjour, Babak" w:date="2023-06-20T22:26:00Z">
        <w:r w:rsidR="000D0522" w:rsidRPr="005B0AF7" w:rsidDel="00C5206A">
          <w:rPr>
            <w:rFonts w:ascii="ArialMT" w:hAnsi="ArialMT"/>
            <w:b/>
            <w:bCs/>
            <w:sz w:val="18"/>
            <w:szCs w:val="18"/>
          </w:rPr>
          <w:delText>6</w:delText>
        </w:r>
      </w:del>
      <w:r w:rsidRPr="005B0AF7">
        <w:rPr>
          <w:rFonts w:ascii="ArialMT" w:hAnsi="ArialMT"/>
          <w:sz w:val="18"/>
          <w:szCs w:val="18"/>
        </w:rPr>
        <w:t xml:space="preserve"> produced </w:t>
      </w:r>
      <w:r w:rsidRPr="00A40C20">
        <w:rPr>
          <w:rFonts w:ascii="ArialMT" w:hAnsi="ArialMT"/>
          <w:sz w:val="18"/>
          <w:szCs w:val="18"/>
        </w:rPr>
        <w:t>appreciable yields (measured by product/internal standard integrations) in methanol, DMSO, and a 1:1 mixture of methanol and</w:t>
      </w:r>
      <w:r w:rsidRPr="005B0AF7">
        <w:rPr>
          <w:rFonts w:ascii="ArialMT" w:hAnsi="ArialMT"/>
          <w:sz w:val="18"/>
          <w:szCs w:val="18"/>
        </w:rPr>
        <w:t xml:space="preserve"> DMSO (Figure </w:t>
      </w:r>
      <w:ins w:id="459" w:author="Mahjour, Babak" w:date="2023-06-20T22:25:00Z">
        <w:r w:rsidR="00A54702">
          <w:rPr>
            <w:rFonts w:ascii="ArialMT" w:hAnsi="ArialMT"/>
            <w:sz w:val="18"/>
            <w:szCs w:val="18"/>
          </w:rPr>
          <w:t>6</w:t>
        </w:r>
      </w:ins>
      <w:del w:id="460" w:author="Mahjour, Babak" w:date="2023-06-20T22:25:00Z">
        <w:r w:rsidR="00DC3F65" w:rsidRPr="005B0AF7" w:rsidDel="00A54702">
          <w:rPr>
            <w:rFonts w:ascii="ArialMT" w:hAnsi="ArialMT"/>
            <w:sz w:val="18"/>
            <w:szCs w:val="18"/>
          </w:rPr>
          <w:delText>7</w:delText>
        </w:r>
      </w:del>
      <w:r w:rsidRPr="005B0AF7">
        <w:rPr>
          <w:rFonts w:ascii="ArialMT" w:hAnsi="ArialMT"/>
          <w:sz w:val="18"/>
          <w:szCs w:val="18"/>
        </w:rPr>
        <w:t>B)</w:t>
      </w:r>
      <w:ins w:id="461" w:author="Mahjour, Babak" w:date="2023-06-20T22:26:00Z">
        <w:r w:rsidR="00C5206A">
          <w:rPr>
            <w:rFonts w:ascii="ArialMT" w:hAnsi="ArialMT"/>
            <w:sz w:val="18"/>
            <w:szCs w:val="18"/>
          </w:rPr>
          <w:t xml:space="preserve"> to form biaryl products such as </w:t>
        </w:r>
        <w:r w:rsidR="00C5206A">
          <w:rPr>
            <w:rFonts w:ascii="ArialMT" w:hAnsi="ArialMT"/>
            <w:b/>
            <w:bCs/>
            <w:sz w:val="18"/>
            <w:szCs w:val="18"/>
          </w:rPr>
          <w:t>45</w:t>
        </w:r>
      </w:ins>
      <w:r w:rsidRPr="005B0AF7">
        <w:rPr>
          <w:rFonts w:ascii="ArialMT" w:hAnsi="ArialMT"/>
          <w:sz w:val="18"/>
          <w:szCs w:val="18"/>
        </w:rPr>
        <w:t xml:space="preserve">. An array performed in the campaign is shown in Figure </w:t>
      </w:r>
      <w:ins w:id="462" w:author="Mahjour, Babak" w:date="2023-06-20T22:25:00Z">
        <w:r w:rsidR="00A54702">
          <w:rPr>
            <w:rFonts w:ascii="ArialMT" w:hAnsi="ArialMT"/>
            <w:sz w:val="18"/>
            <w:szCs w:val="18"/>
          </w:rPr>
          <w:t>6</w:t>
        </w:r>
      </w:ins>
      <w:del w:id="463" w:author="Mahjour, Babak" w:date="2023-06-20T22:25:00Z">
        <w:r w:rsidR="00DC3F65" w:rsidRPr="005B0AF7" w:rsidDel="00A54702">
          <w:rPr>
            <w:rFonts w:ascii="ArialMT" w:hAnsi="ArialMT"/>
            <w:sz w:val="18"/>
            <w:szCs w:val="18"/>
          </w:rPr>
          <w:delText>7</w:delText>
        </w:r>
      </w:del>
      <w:r w:rsidRPr="005B0AF7">
        <w:rPr>
          <w:rFonts w:ascii="ArialMT" w:hAnsi="ArialMT"/>
          <w:sz w:val="18"/>
          <w:szCs w:val="18"/>
        </w:rPr>
        <w:t xml:space="preserve">C, where the four acids and six diazonium salts in Figure </w:t>
      </w:r>
      <w:ins w:id="464" w:author="Mahjour, Babak" w:date="2023-06-20T22:25:00Z">
        <w:r w:rsidR="00A54702">
          <w:rPr>
            <w:rFonts w:ascii="ArialMT" w:hAnsi="ArialMT"/>
            <w:sz w:val="18"/>
            <w:szCs w:val="18"/>
          </w:rPr>
          <w:t>6</w:t>
        </w:r>
      </w:ins>
      <w:del w:id="465" w:author="Mahjour, Babak" w:date="2023-06-20T22:25:00Z">
        <w:r w:rsidR="00DC3F65" w:rsidRPr="005B0AF7" w:rsidDel="00A54702">
          <w:rPr>
            <w:rFonts w:ascii="ArialMT" w:hAnsi="ArialMT"/>
            <w:sz w:val="18"/>
            <w:szCs w:val="18"/>
          </w:rPr>
          <w:delText>7</w:delText>
        </w:r>
      </w:del>
      <w:r w:rsidRPr="005B0AF7">
        <w:rPr>
          <w:rFonts w:ascii="ArialMT" w:hAnsi="ArialMT"/>
          <w:sz w:val="18"/>
          <w:szCs w:val="18"/>
        </w:rPr>
        <w:t xml:space="preserve">B were irradiated in methanol under UV light for 18 hours. </w:t>
      </w:r>
      <w:r w:rsidR="005B0AF7">
        <w:rPr>
          <w:rFonts w:ascii="ArialMT" w:hAnsi="ArialMT"/>
          <w:sz w:val="18"/>
          <w:szCs w:val="18"/>
        </w:rPr>
        <w:t xml:space="preserve">For the reaction between </w:t>
      </w:r>
      <w:r w:rsidR="005B0AF7" w:rsidRPr="005B0AF7">
        <w:rPr>
          <w:rFonts w:ascii="ArialMT" w:hAnsi="ArialMT"/>
          <w:b/>
          <w:bCs/>
          <w:sz w:val="18"/>
          <w:szCs w:val="18"/>
        </w:rPr>
        <w:t>4</w:t>
      </w:r>
      <w:ins w:id="466" w:author="Mahjour, Babak" w:date="2023-06-20T22:27:00Z">
        <w:r w:rsidR="00AC13A9">
          <w:rPr>
            <w:rFonts w:ascii="ArialMT" w:hAnsi="ArialMT"/>
            <w:b/>
            <w:bCs/>
            <w:sz w:val="18"/>
            <w:szCs w:val="18"/>
          </w:rPr>
          <w:t>3</w:t>
        </w:r>
      </w:ins>
      <w:del w:id="467" w:author="Mahjour, Babak" w:date="2023-06-20T22:27:00Z">
        <w:r w:rsidR="005B0AF7" w:rsidRPr="005B0AF7" w:rsidDel="00AC13A9">
          <w:rPr>
            <w:rFonts w:ascii="ArialMT" w:hAnsi="ArialMT"/>
            <w:b/>
            <w:bCs/>
            <w:sz w:val="18"/>
            <w:szCs w:val="18"/>
          </w:rPr>
          <w:delText>6</w:delText>
        </w:r>
      </w:del>
      <w:r w:rsidR="005B0AF7">
        <w:rPr>
          <w:rFonts w:ascii="ArialMT" w:hAnsi="ArialMT"/>
          <w:sz w:val="18"/>
          <w:szCs w:val="18"/>
        </w:rPr>
        <w:t xml:space="preserve"> and </w:t>
      </w:r>
      <w:ins w:id="468" w:author="Mahjour, Babak" w:date="2023-06-20T22:27:00Z">
        <w:r w:rsidR="00AC13A9">
          <w:rPr>
            <w:rFonts w:ascii="ArialMT" w:hAnsi="ArialMT"/>
            <w:b/>
            <w:bCs/>
            <w:sz w:val="18"/>
            <w:szCs w:val="18"/>
          </w:rPr>
          <w:t>4</w:t>
        </w:r>
      </w:ins>
      <w:del w:id="469" w:author="Mahjour, Babak" w:date="2023-06-20T22:27:00Z">
        <w:r w:rsidR="005B0AF7" w:rsidRPr="005B0AF7" w:rsidDel="00AC13A9">
          <w:rPr>
            <w:rFonts w:ascii="ArialMT" w:hAnsi="ArialMT"/>
            <w:b/>
            <w:bCs/>
            <w:sz w:val="18"/>
            <w:szCs w:val="18"/>
          </w:rPr>
          <w:delText>5</w:delText>
        </w:r>
      </w:del>
      <w:ins w:id="470" w:author="Mahjour, Babak" w:date="2023-06-20T22:27:00Z">
        <w:r w:rsidR="00AC13A9">
          <w:rPr>
            <w:rFonts w:ascii="ArialMT" w:hAnsi="ArialMT"/>
            <w:b/>
            <w:bCs/>
            <w:sz w:val="18"/>
            <w:szCs w:val="18"/>
          </w:rPr>
          <w:t>9</w:t>
        </w:r>
      </w:ins>
      <w:del w:id="471" w:author="Mahjour, Babak" w:date="2023-06-20T22:27:00Z">
        <w:r w:rsidR="005B0AF7" w:rsidRPr="005B0AF7" w:rsidDel="00AC13A9">
          <w:rPr>
            <w:rFonts w:ascii="ArialMT" w:hAnsi="ArialMT"/>
            <w:b/>
            <w:bCs/>
            <w:sz w:val="18"/>
            <w:szCs w:val="18"/>
          </w:rPr>
          <w:delText>2</w:delText>
        </w:r>
      </w:del>
      <w:r w:rsidR="005B0AF7">
        <w:rPr>
          <w:rFonts w:ascii="ArialMT" w:hAnsi="ArialMT"/>
          <w:b/>
          <w:bCs/>
          <w:sz w:val="18"/>
          <w:szCs w:val="18"/>
        </w:rPr>
        <w:t xml:space="preserve"> </w:t>
      </w:r>
      <w:r w:rsidR="005B0AF7">
        <w:rPr>
          <w:rFonts w:ascii="ArialMT" w:hAnsi="ArialMT"/>
          <w:sz w:val="18"/>
          <w:szCs w:val="18"/>
        </w:rPr>
        <w:t xml:space="preserve">to form </w:t>
      </w:r>
      <w:r w:rsidR="005B0AF7">
        <w:rPr>
          <w:rFonts w:ascii="ArialMT" w:hAnsi="ArialMT"/>
          <w:b/>
          <w:bCs/>
          <w:sz w:val="18"/>
          <w:szCs w:val="18"/>
        </w:rPr>
        <w:t>5</w:t>
      </w:r>
      <w:ins w:id="472" w:author="Mahjour, Babak" w:date="2023-06-20T22:27:00Z">
        <w:r w:rsidR="00AC13A9">
          <w:rPr>
            <w:rFonts w:ascii="ArialMT" w:hAnsi="ArialMT"/>
            <w:b/>
            <w:bCs/>
            <w:sz w:val="18"/>
            <w:szCs w:val="18"/>
          </w:rPr>
          <w:t>4</w:t>
        </w:r>
      </w:ins>
      <w:del w:id="473" w:author="Mahjour, Babak" w:date="2023-06-20T22:27:00Z">
        <w:r w:rsidR="005B0AF7" w:rsidDel="00AC13A9">
          <w:rPr>
            <w:rFonts w:ascii="ArialMT" w:hAnsi="ArialMT"/>
            <w:b/>
            <w:bCs/>
            <w:sz w:val="18"/>
            <w:szCs w:val="18"/>
          </w:rPr>
          <w:delText>7</w:delText>
        </w:r>
      </w:del>
      <w:r w:rsidR="005B0AF7">
        <w:rPr>
          <w:rFonts w:ascii="ArialMT" w:hAnsi="ArialMT"/>
          <w:sz w:val="18"/>
          <w:szCs w:val="18"/>
        </w:rPr>
        <w:t xml:space="preserve">, we are able to rapidly identify from the HTE results and reaction fingerprint arrays (Figure </w:t>
      </w:r>
      <w:ins w:id="474" w:author="Mahjour, Babak" w:date="2023-06-20T22:25:00Z">
        <w:r w:rsidR="00A54702">
          <w:rPr>
            <w:rFonts w:ascii="ArialMT" w:hAnsi="ArialMT"/>
            <w:sz w:val="18"/>
            <w:szCs w:val="18"/>
          </w:rPr>
          <w:t>6</w:t>
        </w:r>
      </w:ins>
      <w:del w:id="475" w:author="Mahjour, Babak" w:date="2023-06-20T22:25:00Z">
        <w:r w:rsidR="005B0AF7" w:rsidDel="00A54702">
          <w:rPr>
            <w:rFonts w:ascii="ArialMT" w:hAnsi="ArialMT"/>
            <w:sz w:val="18"/>
            <w:szCs w:val="18"/>
          </w:rPr>
          <w:delText>7</w:delText>
        </w:r>
      </w:del>
      <w:r w:rsidR="005B0AF7">
        <w:rPr>
          <w:rFonts w:ascii="ArialMT" w:hAnsi="ArialMT"/>
          <w:sz w:val="18"/>
          <w:szCs w:val="18"/>
        </w:rPr>
        <w:t xml:space="preserve">D) that the reaction works best in blue light and with 50:50 </w:t>
      </w:r>
      <w:proofErr w:type="spellStart"/>
      <w:proofErr w:type="gramStart"/>
      <w:r w:rsidR="005B0AF7">
        <w:rPr>
          <w:rFonts w:ascii="ArialMT" w:hAnsi="ArialMT"/>
          <w:sz w:val="18"/>
          <w:szCs w:val="18"/>
        </w:rPr>
        <w:t>DMSO:methanol</w:t>
      </w:r>
      <w:proofErr w:type="spellEnd"/>
      <w:proofErr w:type="gramEnd"/>
      <w:r w:rsidR="005B0AF7">
        <w:rPr>
          <w:rFonts w:ascii="ArialMT" w:hAnsi="ArialMT"/>
          <w:sz w:val="18"/>
          <w:szCs w:val="18"/>
        </w:rPr>
        <w:t xml:space="preserve">, as we can directly compare the PROD/IS result against the reaction performed in other regimes. </w:t>
      </w:r>
      <w:del w:id="476" w:author="Tim Cernak" w:date="2023-06-19T15:40:00Z">
        <w:r w:rsidR="00A4764C" w:rsidDel="00886BF9">
          <w:rPr>
            <w:rFonts w:ascii="ArialMT" w:hAnsi="ArialMT"/>
            <w:sz w:val="18"/>
            <w:szCs w:val="18"/>
          </w:rPr>
          <w:delText>F</w:delText>
        </w:r>
        <w:r w:rsidR="00A4764C" w:rsidDel="00886BF9">
          <w:rPr>
            <w:rFonts w:ascii="ArialMT" w:hAnsi="ArialMT"/>
            <w:sz w:val="18"/>
            <w:szCs w:val="18"/>
            <w:lang w:bidi="fa-IR"/>
          </w:rPr>
          <w:delText xml:space="preserve">ull experimental details of this campaign </w:delText>
        </w:r>
        <w:r w:rsidR="007A5A07" w:rsidDel="00886BF9">
          <w:rPr>
            <w:rFonts w:ascii="ArialMT" w:hAnsi="ArialMT"/>
            <w:sz w:val="18"/>
            <w:szCs w:val="18"/>
            <w:lang w:bidi="fa-IR"/>
          </w:rPr>
          <w:delText>are</w:delText>
        </w:r>
        <w:r w:rsidR="00A4764C" w:rsidDel="00886BF9">
          <w:rPr>
            <w:rFonts w:ascii="ArialMT" w:hAnsi="ArialMT"/>
            <w:sz w:val="18"/>
            <w:szCs w:val="18"/>
            <w:lang w:bidi="fa-IR"/>
          </w:rPr>
          <w:delText xml:space="preserve"> reported in the Supporting Information (Figures S9-S21).</w:delText>
        </w:r>
      </w:del>
    </w:p>
    <w:p w14:paraId="3E466818" w14:textId="77777777" w:rsidR="00F86769" w:rsidRPr="005B0AF7" w:rsidRDefault="00F86769" w:rsidP="008F7635">
      <w:pPr>
        <w:pStyle w:val="NormalWeb"/>
        <w:spacing w:before="0" w:beforeAutospacing="0" w:after="0" w:afterAutospacing="0"/>
        <w:jc w:val="both"/>
        <w:rPr>
          <w:rFonts w:ascii="ArialMT" w:hAnsi="ArialMT"/>
          <w:sz w:val="18"/>
          <w:szCs w:val="18"/>
        </w:rPr>
      </w:pPr>
    </w:p>
    <w:p w14:paraId="0B5CDF3A" w14:textId="2E1436F6" w:rsidR="00F01834" w:rsidRDefault="00F01834" w:rsidP="008F7635">
      <w:pPr>
        <w:pStyle w:val="NormalWeb"/>
        <w:spacing w:before="0" w:beforeAutospacing="0" w:after="0" w:afterAutospacing="0"/>
        <w:rPr>
          <w:rFonts w:ascii="ArialMT" w:hAnsi="ArialMT"/>
          <w:b/>
          <w:bCs/>
          <w:sz w:val="18"/>
          <w:szCs w:val="18"/>
        </w:rPr>
      </w:pPr>
      <w:r w:rsidRPr="005B0AF7">
        <w:rPr>
          <w:rFonts w:ascii="ArialMT" w:hAnsi="ArialMT"/>
          <w:b/>
          <w:bCs/>
          <w:sz w:val="18"/>
          <w:szCs w:val="18"/>
        </w:rPr>
        <w:t>Conclusion</w:t>
      </w:r>
    </w:p>
    <w:p w14:paraId="588D57D4" w14:textId="77777777" w:rsidR="00F86769" w:rsidRPr="005B0AF7" w:rsidRDefault="00F86769" w:rsidP="008F7635">
      <w:pPr>
        <w:pStyle w:val="NormalWeb"/>
        <w:spacing w:before="0" w:beforeAutospacing="0" w:after="0" w:afterAutospacing="0"/>
        <w:rPr>
          <w:rFonts w:ascii="ArialMT" w:hAnsi="ArialMT"/>
          <w:b/>
          <w:bCs/>
          <w:sz w:val="18"/>
          <w:szCs w:val="18"/>
        </w:rPr>
      </w:pPr>
    </w:p>
    <w:p w14:paraId="4F23A705" w14:textId="73B4F1CF" w:rsidR="00EF3433" w:rsidRDefault="00827A3D" w:rsidP="008F7635">
      <w:pPr>
        <w:pStyle w:val="NormalWeb"/>
        <w:spacing w:before="0" w:beforeAutospacing="0" w:after="0" w:afterAutospacing="0"/>
        <w:jc w:val="both"/>
        <w:rPr>
          <w:rFonts w:ascii="ArialMT" w:hAnsi="ArialMT"/>
          <w:sz w:val="18"/>
          <w:szCs w:val="18"/>
        </w:rPr>
      </w:pPr>
      <w:r w:rsidRPr="005B0AF7">
        <w:rPr>
          <w:rFonts w:ascii="ArialMT" w:hAnsi="ArialMT"/>
          <w:sz w:val="18"/>
          <w:szCs w:val="18"/>
        </w:rPr>
        <w:t>Weighted r</w:t>
      </w:r>
      <w:r w:rsidR="006E4F21" w:rsidRPr="005B0AF7">
        <w:rPr>
          <w:rFonts w:ascii="ArialMT" w:hAnsi="ArialMT"/>
          <w:sz w:val="18"/>
          <w:szCs w:val="18"/>
        </w:rPr>
        <w:t xml:space="preserve">eaction fingerprinting is </w:t>
      </w:r>
      <w:del w:id="477" w:author="Tim Cernak" w:date="2023-06-19T15:40:00Z">
        <w:r w:rsidR="006E4F21" w:rsidRPr="005B0AF7" w:rsidDel="00886BF9">
          <w:rPr>
            <w:rFonts w:ascii="ArialMT" w:hAnsi="ArialMT"/>
            <w:sz w:val="18"/>
            <w:szCs w:val="18"/>
          </w:rPr>
          <w:delText>a powerful and</w:delText>
        </w:r>
      </w:del>
      <w:ins w:id="478" w:author="Tim Cernak" w:date="2023-06-19T15:40:00Z">
        <w:r w:rsidR="00886BF9">
          <w:rPr>
            <w:rFonts w:ascii="ArialMT" w:hAnsi="ArialMT"/>
            <w:sz w:val="18"/>
            <w:szCs w:val="18"/>
          </w:rPr>
          <w:t>an</w:t>
        </w:r>
      </w:ins>
      <w:r w:rsidR="006E4F21" w:rsidRPr="005B0AF7">
        <w:rPr>
          <w:rFonts w:ascii="ArialMT" w:hAnsi="ArialMT"/>
          <w:sz w:val="18"/>
          <w:szCs w:val="18"/>
        </w:rPr>
        <w:t xml:space="preserve"> easy-to-perform method for the analysis of massive reaction datasets. The algorithm </w:t>
      </w:r>
      <w:del w:id="479" w:author="Tim Cernak" w:date="2023-06-19T15:41:00Z">
        <w:r w:rsidR="006E4F21" w:rsidRPr="005B0AF7" w:rsidDel="00886BF9">
          <w:rPr>
            <w:rFonts w:ascii="ArialMT" w:hAnsi="ArialMT"/>
            <w:sz w:val="18"/>
            <w:szCs w:val="18"/>
          </w:rPr>
          <w:delText xml:space="preserve">is chemically interpretable and </w:delText>
        </w:r>
      </w:del>
      <w:r w:rsidR="006E4F21" w:rsidRPr="005B0AF7">
        <w:rPr>
          <w:rFonts w:ascii="ArialMT" w:hAnsi="ArialMT"/>
          <w:sz w:val="18"/>
          <w:szCs w:val="18"/>
        </w:rPr>
        <w:t xml:space="preserve">allows chemists to rapidly </w:t>
      </w:r>
      <w:del w:id="480" w:author="Tim Cernak" w:date="2023-06-19T15:41:00Z">
        <w:r w:rsidR="006E4F21" w:rsidRPr="005B0AF7" w:rsidDel="00886BF9">
          <w:rPr>
            <w:rFonts w:ascii="ArialMT" w:hAnsi="ArialMT"/>
            <w:sz w:val="18"/>
            <w:szCs w:val="18"/>
          </w:rPr>
          <w:delText xml:space="preserve">understand and </w:delText>
        </w:r>
      </w:del>
      <w:r w:rsidR="006E4F21" w:rsidRPr="005B0AF7">
        <w:rPr>
          <w:rFonts w:ascii="ArialMT" w:hAnsi="ArialMT"/>
          <w:sz w:val="18"/>
          <w:szCs w:val="18"/>
        </w:rPr>
        <w:t xml:space="preserve">navigate through large collections of </w:t>
      </w:r>
      <w:del w:id="481" w:author="Tim Cernak" w:date="2023-06-19T15:41:00Z">
        <w:r w:rsidR="006E4F21" w:rsidRPr="005B0AF7" w:rsidDel="00886BF9">
          <w:rPr>
            <w:rFonts w:ascii="ArialMT" w:hAnsi="ArialMT"/>
            <w:sz w:val="18"/>
            <w:szCs w:val="18"/>
          </w:rPr>
          <w:delText xml:space="preserve">rapid </w:delText>
        </w:r>
      </w:del>
      <w:ins w:id="482" w:author="Tim Cernak" w:date="2023-06-19T15:41:00Z">
        <w:r w:rsidR="00886BF9">
          <w:rPr>
            <w:rFonts w:ascii="ArialMT" w:hAnsi="ArialMT"/>
            <w:sz w:val="18"/>
            <w:szCs w:val="18"/>
          </w:rPr>
          <w:t>reaction</w:t>
        </w:r>
        <w:r w:rsidR="00886BF9" w:rsidRPr="005B0AF7">
          <w:rPr>
            <w:rFonts w:ascii="ArialMT" w:hAnsi="ArialMT"/>
            <w:sz w:val="18"/>
            <w:szCs w:val="18"/>
          </w:rPr>
          <w:t xml:space="preserve"> </w:t>
        </w:r>
      </w:ins>
      <w:r w:rsidR="006E4F21" w:rsidRPr="005B0AF7">
        <w:rPr>
          <w:rFonts w:ascii="ArialMT" w:hAnsi="ArialMT"/>
          <w:sz w:val="18"/>
          <w:szCs w:val="18"/>
        </w:rPr>
        <w:t xml:space="preserve">data. </w:t>
      </w:r>
      <w:commentRangeStart w:id="483"/>
      <w:del w:id="484" w:author="Mahjour, Babak" w:date="2023-06-19T18:49:00Z">
        <w:r w:rsidR="00301EBB" w:rsidRPr="005B0AF7" w:rsidDel="004E3DD5">
          <w:rPr>
            <w:rFonts w:ascii="ArialMT" w:hAnsi="ArialMT"/>
            <w:sz w:val="18"/>
            <w:szCs w:val="18"/>
          </w:rPr>
          <w:delText xml:space="preserve">Manifolds </w:delText>
        </w:r>
      </w:del>
      <w:commentRangeEnd w:id="483"/>
      <w:ins w:id="485" w:author="Mahjour, Babak" w:date="2023-06-19T18:49:00Z">
        <w:r w:rsidR="004E3DD5">
          <w:rPr>
            <w:rFonts w:ascii="ArialMT" w:hAnsi="ArialMT"/>
            <w:sz w:val="18"/>
            <w:szCs w:val="18"/>
          </w:rPr>
          <w:t>Reaction embeddings</w:t>
        </w:r>
        <w:r w:rsidR="004E3DD5" w:rsidRPr="005B0AF7">
          <w:rPr>
            <w:rFonts w:ascii="ArialMT" w:hAnsi="ArialMT"/>
            <w:sz w:val="18"/>
            <w:szCs w:val="18"/>
          </w:rPr>
          <w:t xml:space="preserve"> </w:t>
        </w:r>
      </w:ins>
      <w:r w:rsidR="00886BF9">
        <w:rPr>
          <w:rStyle w:val="CommentReference"/>
          <w:rFonts w:asciiTheme="minorHAnsi" w:eastAsiaTheme="minorHAnsi" w:hAnsiTheme="minorHAnsi" w:cstheme="minorBidi"/>
        </w:rPr>
        <w:commentReference w:id="483"/>
      </w:r>
      <w:r w:rsidR="00301EBB" w:rsidRPr="005B0AF7">
        <w:rPr>
          <w:rFonts w:ascii="ArialMT" w:hAnsi="ArialMT"/>
          <w:sz w:val="18"/>
          <w:szCs w:val="18"/>
        </w:rPr>
        <w:t xml:space="preserve">can be easily optimized and modified by </w:t>
      </w:r>
      <w:commentRangeStart w:id="486"/>
      <w:r w:rsidR="00301EBB" w:rsidRPr="005B0AF7">
        <w:rPr>
          <w:rFonts w:ascii="ArialMT" w:hAnsi="ArialMT"/>
          <w:sz w:val="18"/>
          <w:szCs w:val="18"/>
        </w:rPr>
        <w:t xml:space="preserve">changing </w:t>
      </w:r>
      <w:del w:id="487" w:author="Tim Cernak" w:date="2023-06-19T15:42:00Z">
        <w:r w:rsidR="00301EBB" w:rsidRPr="005B0AF7" w:rsidDel="00886BF9">
          <w:rPr>
            <w:rFonts w:ascii="ArialMT" w:hAnsi="ArialMT"/>
            <w:sz w:val="18"/>
            <w:szCs w:val="18"/>
          </w:rPr>
          <w:delText xml:space="preserve">the embedding algorithm, its hyperparameters, or </w:delText>
        </w:r>
      </w:del>
      <w:r w:rsidR="00301EBB" w:rsidRPr="005B0AF7">
        <w:rPr>
          <w:rFonts w:ascii="ArialMT" w:hAnsi="ArialMT"/>
          <w:sz w:val="18"/>
          <w:szCs w:val="18"/>
        </w:rPr>
        <w:t xml:space="preserve">the reagent </w:t>
      </w:r>
      <w:commentRangeEnd w:id="486"/>
      <w:r w:rsidR="00886BF9">
        <w:rPr>
          <w:rStyle w:val="CommentReference"/>
          <w:rFonts w:asciiTheme="minorHAnsi" w:eastAsiaTheme="minorHAnsi" w:hAnsiTheme="minorHAnsi" w:cstheme="minorBidi"/>
        </w:rPr>
        <w:commentReference w:id="486"/>
      </w:r>
      <w:r w:rsidR="00301EBB" w:rsidRPr="005B0AF7">
        <w:rPr>
          <w:rFonts w:ascii="ArialMT" w:hAnsi="ArialMT"/>
          <w:sz w:val="18"/>
          <w:szCs w:val="18"/>
        </w:rPr>
        <w:t xml:space="preserve">weights. </w:t>
      </w:r>
      <w:del w:id="488" w:author="Tim Cernak" w:date="2023-06-19T15:43:00Z">
        <w:r w:rsidR="006E4F21" w:rsidRPr="005B0AF7" w:rsidDel="00886BF9">
          <w:rPr>
            <w:rFonts w:ascii="ArialMT" w:hAnsi="ArialMT"/>
            <w:sz w:val="18"/>
            <w:szCs w:val="18"/>
          </w:rPr>
          <w:delText xml:space="preserve">The algorithm is </w:delText>
        </w:r>
        <w:r w:rsidR="00301EBB" w:rsidRPr="005B0AF7" w:rsidDel="00886BF9">
          <w:rPr>
            <w:rFonts w:ascii="ArialMT" w:hAnsi="ArialMT"/>
            <w:sz w:val="18"/>
            <w:szCs w:val="18"/>
          </w:rPr>
          <w:delText>comparable</w:delText>
        </w:r>
        <w:r w:rsidR="006E4F21" w:rsidRPr="005B0AF7" w:rsidDel="00886BF9">
          <w:rPr>
            <w:rFonts w:ascii="ArialMT" w:hAnsi="ArialMT"/>
            <w:sz w:val="18"/>
            <w:szCs w:val="18"/>
          </w:rPr>
          <w:delText xml:space="preserve"> with files and datasets </w:delText>
        </w:r>
        <w:r w:rsidR="00301EBB" w:rsidRPr="005B0AF7" w:rsidDel="00886BF9">
          <w:rPr>
            <w:rFonts w:ascii="ArialMT" w:hAnsi="ArialMT"/>
            <w:sz w:val="18"/>
            <w:szCs w:val="18"/>
          </w:rPr>
          <w:delText xml:space="preserve">automatically </w:delText>
        </w:r>
        <w:r w:rsidR="006E4F21" w:rsidRPr="005B0AF7" w:rsidDel="00886BF9">
          <w:rPr>
            <w:rFonts w:ascii="ArialMT" w:hAnsi="ArialMT"/>
            <w:sz w:val="18"/>
            <w:szCs w:val="18"/>
          </w:rPr>
          <w:delText>generated by procedural workflow managers such as phactor™ or from</w:delText>
        </w:r>
        <w:r w:rsidR="00301EBB" w:rsidRPr="005B0AF7" w:rsidDel="00886BF9">
          <w:rPr>
            <w:rFonts w:ascii="ArialMT" w:hAnsi="ArialMT"/>
            <w:sz w:val="18"/>
            <w:szCs w:val="18"/>
          </w:rPr>
          <w:delText xml:space="preserve"> reaction</w:delText>
        </w:r>
        <w:r w:rsidR="006E4F21" w:rsidRPr="005B0AF7" w:rsidDel="00886BF9">
          <w:rPr>
            <w:rFonts w:ascii="ArialMT" w:hAnsi="ArialMT"/>
            <w:sz w:val="18"/>
            <w:szCs w:val="18"/>
          </w:rPr>
          <w:delText xml:space="preserve"> databases such as the </w:delText>
        </w:r>
      </w:del>
      <w:del w:id="489" w:author="Tim Cernak" w:date="2023-06-19T15:40:00Z">
        <w:r w:rsidR="006E4F21" w:rsidRPr="005B0AF7" w:rsidDel="00886BF9">
          <w:rPr>
            <w:rFonts w:ascii="ArialMT" w:hAnsi="ArialMT"/>
            <w:sz w:val="18"/>
            <w:szCs w:val="18"/>
          </w:rPr>
          <w:delText>ORD</w:delText>
        </w:r>
      </w:del>
      <w:del w:id="490" w:author="Tim Cernak" w:date="2023-06-19T15:43:00Z">
        <w:r w:rsidR="006E4F21" w:rsidRPr="005B0AF7" w:rsidDel="00886BF9">
          <w:rPr>
            <w:rFonts w:ascii="ArialMT" w:hAnsi="ArialMT"/>
            <w:sz w:val="18"/>
            <w:szCs w:val="18"/>
          </w:rPr>
          <w:delText xml:space="preserve">. </w:delText>
        </w:r>
        <w:r w:rsidRPr="005B0AF7" w:rsidDel="00886BF9">
          <w:rPr>
            <w:rFonts w:ascii="ArialMT" w:hAnsi="ArialMT"/>
            <w:sz w:val="18"/>
            <w:szCs w:val="18"/>
          </w:rPr>
          <w:delText>Datasets from different reaction arrays can be merged and used in the analysis and chemical inventories can be incorporated to generate experimental space. A web interface is provided to facilitate the adoption of this technology by the community and to assist in the analysis of bulk reaction data.</w:delText>
        </w:r>
      </w:del>
    </w:p>
    <w:p w14:paraId="046C1BCB" w14:textId="77777777" w:rsidR="00F01834" w:rsidRDefault="00F01834" w:rsidP="008F7635">
      <w:pPr>
        <w:jc w:val="both"/>
        <w:rPr>
          <w:rFonts w:ascii="Arial" w:hAnsi="Arial" w:cs="Arial"/>
          <w:sz w:val="18"/>
          <w:szCs w:val="18"/>
        </w:rPr>
      </w:pPr>
    </w:p>
    <w:p w14:paraId="4272E442" w14:textId="77777777" w:rsidR="00F01834" w:rsidRDefault="00F01834" w:rsidP="008F7635">
      <w:pPr>
        <w:jc w:val="both"/>
        <w:rPr>
          <w:rFonts w:ascii="Arial" w:hAnsi="Arial" w:cs="Arial"/>
          <w:b/>
          <w:bCs/>
          <w:sz w:val="18"/>
          <w:szCs w:val="18"/>
        </w:rPr>
      </w:pPr>
      <w:r>
        <w:rPr>
          <w:rFonts w:ascii="Arial" w:hAnsi="Arial" w:cs="Arial"/>
          <w:b/>
          <w:bCs/>
          <w:sz w:val="18"/>
          <w:szCs w:val="18"/>
        </w:rPr>
        <w:t>Corresponding Author</w:t>
      </w:r>
    </w:p>
    <w:p w14:paraId="4CAB8394" w14:textId="77777777" w:rsidR="00F01834" w:rsidRDefault="00F01834" w:rsidP="008F7635">
      <w:pPr>
        <w:jc w:val="both"/>
        <w:rPr>
          <w:rFonts w:ascii="Arial" w:hAnsi="Arial" w:cs="Arial"/>
          <w:b/>
          <w:bCs/>
          <w:sz w:val="18"/>
          <w:szCs w:val="18"/>
        </w:rPr>
      </w:pPr>
    </w:p>
    <w:p w14:paraId="6AE3A92B" w14:textId="77777777" w:rsidR="00F01834" w:rsidRDefault="00F01834" w:rsidP="008F7635">
      <w:pPr>
        <w:jc w:val="both"/>
        <w:rPr>
          <w:rFonts w:ascii="Arial" w:hAnsi="Arial" w:cs="Arial"/>
          <w:sz w:val="18"/>
          <w:szCs w:val="18"/>
        </w:rPr>
      </w:pPr>
      <w:r>
        <w:rPr>
          <w:rFonts w:ascii="Arial" w:hAnsi="Arial" w:cs="Arial"/>
          <w:sz w:val="18"/>
          <w:szCs w:val="18"/>
        </w:rPr>
        <w:t xml:space="preserve">* Tim Cernak – Department of Medicinal Chemistry, College of Pharmacy, University of Michigan, Ann Arbor, MI, USA 48104; </w:t>
      </w:r>
      <w:r w:rsidRPr="00AA3E3A">
        <w:rPr>
          <w:rFonts w:ascii="Arial" w:hAnsi="Arial" w:cs="Arial"/>
          <w:sz w:val="18"/>
          <w:szCs w:val="18"/>
        </w:rPr>
        <w:t>orcid.org/0000-0001-5407-0643.</w:t>
      </w:r>
    </w:p>
    <w:p w14:paraId="3ADDBFBF" w14:textId="77777777" w:rsidR="00F01834" w:rsidRDefault="00F01834" w:rsidP="008F7635">
      <w:pPr>
        <w:jc w:val="both"/>
        <w:rPr>
          <w:rFonts w:ascii="Arial" w:hAnsi="Arial" w:cs="Arial"/>
          <w:sz w:val="18"/>
          <w:szCs w:val="18"/>
        </w:rPr>
      </w:pPr>
    </w:p>
    <w:p w14:paraId="6811D63B" w14:textId="77777777" w:rsidR="00F01834" w:rsidRDefault="00F01834" w:rsidP="008F7635">
      <w:pPr>
        <w:jc w:val="both"/>
        <w:rPr>
          <w:rFonts w:ascii="Arial" w:hAnsi="Arial" w:cs="Arial"/>
          <w:sz w:val="18"/>
          <w:szCs w:val="18"/>
        </w:rPr>
      </w:pPr>
      <w:r>
        <w:rPr>
          <w:rFonts w:ascii="Arial" w:hAnsi="Arial" w:cs="Arial"/>
          <w:sz w:val="18"/>
          <w:szCs w:val="18"/>
        </w:rPr>
        <w:t xml:space="preserve">Email: </w:t>
      </w:r>
      <w:hyperlink r:id="rId22" w:history="1">
        <w:r w:rsidRPr="0017105A">
          <w:rPr>
            <w:rStyle w:val="Hyperlink"/>
            <w:rFonts w:ascii="Arial" w:hAnsi="Arial" w:cs="Arial"/>
            <w:sz w:val="18"/>
            <w:szCs w:val="18"/>
          </w:rPr>
          <w:t>tcernak@med.umich.edu</w:t>
        </w:r>
      </w:hyperlink>
    </w:p>
    <w:p w14:paraId="0F547917" w14:textId="77777777" w:rsidR="00F01834" w:rsidRDefault="00F01834" w:rsidP="008F7635">
      <w:pPr>
        <w:jc w:val="both"/>
        <w:rPr>
          <w:rFonts w:ascii="Arial" w:hAnsi="Arial" w:cs="Arial"/>
          <w:sz w:val="18"/>
          <w:szCs w:val="18"/>
        </w:rPr>
      </w:pPr>
    </w:p>
    <w:p w14:paraId="36B63129" w14:textId="77777777" w:rsidR="00F01834" w:rsidRDefault="00F01834" w:rsidP="008F7635">
      <w:pPr>
        <w:jc w:val="both"/>
        <w:rPr>
          <w:rFonts w:ascii="Arial" w:hAnsi="Arial" w:cs="Arial"/>
          <w:b/>
          <w:bCs/>
          <w:sz w:val="18"/>
          <w:szCs w:val="18"/>
        </w:rPr>
      </w:pPr>
      <w:r>
        <w:rPr>
          <w:rFonts w:ascii="Arial" w:hAnsi="Arial" w:cs="Arial"/>
          <w:b/>
          <w:bCs/>
          <w:sz w:val="18"/>
          <w:szCs w:val="18"/>
        </w:rPr>
        <w:t>Author Contributions</w:t>
      </w:r>
    </w:p>
    <w:p w14:paraId="0688C884" w14:textId="77777777" w:rsidR="00F01834" w:rsidRDefault="00F01834" w:rsidP="008F7635">
      <w:pPr>
        <w:jc w:val="both"/>
        <w:rPr>
          <w:rFonts w:ascii="Arial" w:hAnsi="Arial" w:cs="Arial"/>
          <w:b/>
          <w:bCs/>
          <w:sz w:val="18"/>
          <w:szCs w:val="18"/>
        </w:rPr>
      </w:pPr>
    </w:p>
    <w:p w14:paraId="58771A50" w14:textId="2D43FF51" w:rsidR="00F01834" w:rsidRDefault="00645404" w:rsidP="004F05E0">
      <w:pPr>
        <w:jc w:val="both"/>
        <w:rPr>
          <w:rFonts w:ascii="Arial" w:hAnsi="Arial" w:cs="Arial"/>
          <w:sz w:val="18"/>
          <w:szCs w:val="18"/>
        </w:rPr>
      </w:pPr>
      <w:r>
        <w:rPr>
          <w:rFonts w:ascii="Arial" w:hAnsi="Arial" w:cs="Arial"/>
          <w:sz w:val="18"/>
          <w:szCs w:val="18"/>
        </w:rPr>
        <w:t xml:space="preserve">B.M performed computational experiments and </w:t>
      </w:r>
      <w:ins w:id="491" w:author="Tim Cernak" w:date="2023-06-19T15:44:00Z">
        <w:r w:rsidR="00886BF9">
          <w:rPr>
            <w:rFonts w:ascii="Arial" w:hAnsi="Arial" w:cs="Arial"/>
            <w:sz w:val="18"/>
            <w:szCs w:val="18"/>
          </w:rPr>
          <w:t xml:space="preserve">wet </w:t>
        </w:r>
      </w:ins>
      <w:r>
        <w:rPr>
          <w:rFonts w:ascii="Arial" w:hAnsi="Arial" w:cs="Arial"/>
          <w:sz w:val="18"/>
          <w:szCs w:val="18"/>
        </w:rPr>
        <w:t>chemistry experiments</w:t>
      </w:r>
      <w:ins w:id="492" w:author="Tim Cernak" w:date="2023-06-19T15:44:00Z">
        <w:r w:rsidR="00886BF9">
          <w:rPr>
            <w:rFonts w:ascii="Arial" w:hAnsi="Arial" w:cs="Arial"/>
            <w:sz w:val="18"/>
            <w:szCs w:val="18"/>
          </w:rPr>
          <w:t xml:space="preserve"> described in Fig. 6</w:t>
        </w:r>
      </w:ins>
      <w:r>
        <w:rPr>
          <w:rFonts w:ascii="Arial" w:hAnsi="Arial" w:cs="Arial"/>
          <w:sz w:val="18"/>
          <w:szCs w:val="18"/>
        </w:rPr>
        <w:t xml:space="preserve">. J.H. </w:t>
      </w:r>
      <w:del w:id="493" w:author="Tim Cernak" w:date="2023-06-19T15:44:00Z">
        <w:r w:rsidDel="00886BF9">
          <w:rPr>
            <w:rFonts w:ascii="Arial" w:hAnsi="Arial" w:cs="Arial"/>
            <w:sz w:val="18"/>
            <w:szCs w:val="18"/>
          </w:rPr>
          <w:delText xml:space="preserve">and D.S. </w:delText>
        </w:r>
      </w:del>
      <w:r>
        <w:rPr>
          <w:rFonts w:ascii="Arial" w:hAnsi="Arial" w:cs="Arial"/>
          <w:sz w:val="18"/>
          <w:szCs w:val="18"/>
        </w:rPr>
        <w:t>performed computational experiments</w:t>
      </w:r>
      <w:ins w:id="494" w:author="Tim Cernak" w:date="2023-06-19T15:44:00Z">
        <w:r w:rsidR="00886BF9">
          <w:rPr>
            <w:rFonts w:ascii="Arial" w:hAnsi="Arial" w:cs="Arial"/>
            <w:sz w:val="18"/>
            <w:szCs w:val="18"/>
          </w:rPr>
          <w:t xml:space="preserve"> and D.S. performed data harmonization</w:t>
        </w:r>
      </w:ins>
      <w:r>
        <w:rPr>
          <w:rFonts w:ascii="Arial" w:hAnsi="Arial" w:cs="Arial"/>
          <w:sz w:val="18"/>
          <w:szCs w:val="18"/>
        </w:rPr>
        <w:t>. T.C and B.M. wrote the manuscript.</w:t>
      </w:r>
    </w:p>
    <w:p w14:paraId="70E766F6" w14:textId="77777777" w:rsidR="00F01834" w:rsidRDefault="00F01834" w:rsidP="008F7635">
      <w:pPr>
        <w:jc w:val="both"/>
        <w:rPr>
          <w:rFonts w:ascii="Arial" w:hAnsi="Arial" w:cs="Arial"/>
          <w:sz w:val="18"/>
          <w:szCs w:val="18"/>
        </w:rPr>
      </w:pPr>
    </w:p>
    <w:p w14:paraId="7865DC48" w14:textId="2CA074AA" w:rsidR="00F01834" w:rsidRDefault="00645404" w:rsidP="008F7635">
      <w:pPr>
        <w:jc w:val="both"/>
        <w:rPr>
          <w:rFonts w:ascii="Arial" w:hAnsi="Arial" w:cs="Arial"/>
          <w:sz w:val="18"/>
          <w:szCs w:val="18"/>
        </w:rPr>
      </w:pPr>
      <w:r>
        <w:rPr>
          <w:rFonts w:ascii="Arial" w:hAnsi="Arial" w:cs="Arial"/>
          <w:b/>
          <w:bCs/>
          <w:sz w:val="18"/>
          <w:szCs w:val="18"/>
        </w:rPr>
        <w:t>Conflicts of Interest</w:t>
      </w:r>
    </w:p>
    <w:p w14:paraId="76C0AC2A" w14:textId="77777777" w:rsidR="00F01834" w:rsidRDefault="00F01834" w:rsidP="008F7635">
      <w:pPr>
        <w:jc w:val="both"/>
        <w:rPr>
          <w:rFonts w:ascii="Arial" w:hAnsi="Arial" w:cs="Arial"/>
          <w:sz w:val="18"/>
          <w:szCs w:val="18"/>
        </w:rPr>
      </w:pPr>
    </w:p>
    <w:p w14:paraId="5899CAC1" w14:textId="77777777" w:rsidR="00F01834" w:rsidRDefault="00F01834" w:rsidP="008F7635">
      <w:pPr>
        <w:rPr>
          <w:rFonts w:ascii="Arial" w:hAnsi="Arial" w:cs="Arial"/>
          <w:sz w:val="18"/>
          <w:szCs w:val="18"/>
        </w:rPr>
      </w:pPr>
      <w:r w:rsidRPr="00AA3E3A">
        <w:rPr>
          <w:rFonts w:ascii="Arial" w:hAnsi="Arial" w:cs="Arial"/>
          <w:sz w:val="18"/>
          <w:szCs w:val="18"/>
        </w:rPr>
        <w:t>T.C. holds equity in Scorpion</w:t>
      </w:r>
      <w:r>
        <w:rPr>
          <w:rFonts w:ascii="Arial" w:hAnsi="Arial" w:cs="Arial"/>
          <w:sz w:val="18"/>
          <w:szCs w:val="18"/>
        </w:rPr>
        <w:t xml:space="preserve"> </w:t>
      </w:r>
      <w:r w:rsidRPr="00AA3E3A">
        <w:rPr>
          <w:rFonts w:ascii="Arial" w:hAnsi="Arial" w:cs="Arial"/>
          <w:sz w:val="18"/>
          <w:szCs w:val="18"/>
        </w:rPr>
        <w:t xml:space="preserve">Therapeutics, and is a co-Founder and equity holder of </w:t>
      </w:r>
      <w:proofErr w:type="spellStart"/>
      <w:r w:rsidRPr="00AA3E3A">
        <w:rPr>
          <w:rFonts w:ascii="Arial" w:hAnsi="Arial" w:cs="Arial"/>
          <w:sz w:val="18"/>
          <w:szCs w:val="18"/>
        </w:rPr>
        <w:t>Entos</w:t>
      </w:r>
      <w:proofErr w:type="spellEnd"/>
      <w:r w:rsidRPr="00AA3E3A">
        <w:rPr>
          <w:rFonts w:ascii="Arial" w:hAnsi="Arial" w:cs="Arial"/>
          <w:sz w:val="18"/>
          <w:szCs w:val="18"/>
        </w:rPr>
        <w:t>, Inc.</w:t>
      </w:r>
    </w:p>
    <w:p w14:paraId="1F0445ED" w14:textId="77777777" w:rsidR="00F01834" w:rsidRDefault="00F01834" w:rsidP="008F7635">
      <w:pPr>
        <w:rPr>
          <w:rFonts w:ascii="Arial" w:hAnsi="Arial" w:cs="Arial"/>
          <w:sz w:val="18"/>
          <w:szCs w:val="18"/>
        </w:rPr>
      </w:pPr>
    </w:p>
    <w:p w14:paraId="01FB5996" w14:textId="4D2893D9" w:rsidR="00F01834" w:rsidRDefault="00F01834" w:rsidP="008F7635">
      <w:pPr>
        <w:rPr>
          <w:rFonts w:ascii="Arial" w:hAnsi="Arial" w:cs="Arial"/>
          <w:b/>
          <w:bCs/>
          <w:sz w:val="18"/>
          <w:szCs w:val="18"/>
        </w:rPr>
      </w:pPr>
      <w:r>
        <w:rPr>
          <w:rFonts w:ascii="Arial" w:hAnsi="Arial" w:cs="Arial"/>
          <w:b/>
          <w:bCs/>
          <w:sz w:val="18"/>
          <w:szCs w:val="18"/>
        </w:rPr>
        <w:t>Acknowledgements</w:t>
      </w:r>
    </w:p>
    <w:p w14:paraId="28BCB99C" w14:textId="77777777" w:rsidR="00FE1621" w:rsidRDefault="00FE1621" w:rsidP="008F7635">
      <w:pPr>
        <w:rPr>
          <w:rFonts w:ascii="Arial" w:hAnsi="Arial" w:cs="Arial"/>
          <w:b/>
          <w:bCs/>
          <w:sz w:val="18"/>
          <w:szCs w:val="18"/>
        </w:rPr>
      </w:pPr>
    </w:p>
    <w:p w14:paraId="6159CD5F" w14:textId="2AF33943" w:rsidR="00FE1621" w:rsidRDefault="00FE1621" w:rsidP="00FE1621">
      <w:pPr>
        <w:jc w:val="both"/>
        <w:rPr>
          <w:rFonts w:ascii="Arial" w:hAnsi="Arial" w:cs="Arial"/>
          <w:sz w:val="18"/>
          <w:szCs w:val="18"/>
        </w:rPr>
      </w:pPr>
      <w:r w:rsidRPr="00AA3E3A">
        <w:rPr>
          <w:rFonts w:ascii="Arial" w:hAnsi="Arial" w:cs="Arial"/>
          <w:sz w:val="18"/>
          <w:szCs w:val="18"/>
        </w:rPr>
        <w:t xml:space="preserve">We gratefully acknowledge funding from </w:t>
      </w:r>
      <w:r w:rsidRPr="00822DED">
        <w:rPr>
          <w:rFonts w:ascii="Arial" w:hAnsi="Arial" w:cs="Arial"/>
          <w:sz w:val="18"/>
          <w:szCs w:val="18"/>
        </w:rPr>
        <w:t xml:space="preserve">the National Science Foundation (CHE-2236215) </w:t>
      </w:r>
      <w:r>
        <w:rPr>
          <w:rFonts w:ascii="Arial" w:hAnsi="Arial" w:cs="Arial"/>
          <w:sz w:val="18"/>
          <w:szCs w:val="18"/>
        </w:rPr>
        <w:t xml:space="preserve">(T.C.) and </w:t>
      </w:r>
      <w:r w:rsidRPr="00AA3E3A">
        <w:rPr>
          <w:rFonts w:ascii="Arial" w:hAnsi="Arial" w:cs="Arial"/>
          <w:sz w:val="18"/>
          <w:szCs w:val="18"/>
        </w:rPr>
        <w:t>an ACS MEDI</w:t>
      </w:r>
      <w:r>
        <w:rPr>
          <w:rFonts w:ascii="Arial" w:hAnsi="Arial" w:cs="Arial"/>
          <w:sz w:val="18"/>
          <w:szCs w:val="18"/>
        </w:rPr>
        <w:t xml:space="preserve"> </w:t>
      </w:r>
      <w:r w:rsidRPr="00AA3E3A">
        <w:rPr>
          <w:rFonts w:ascii="Arial" w:hAnsi="Arial" w:cs="Arial"/>
          <w:sz w:val="18"/>
          <w:szCs w:val="18"/>
        </w:rPr>
        <w:t>Predoctoral Fellowship (B</w:t>
      </w:r>
      <w:r>
        <w:rPr>
          <w:rFonts w:ascii="Arial" w:hAnsi="Arial" w:cs="Arial"/>
          <w:sz w:val="18"/>
          <w:szCs w:val="18"/>
        </w:rPr>
        <w:t>.</w:t>
      </w:r>
      <w:r w:rsidRPr="00AA3E3A">
        <w:rPr>
          <w:rFonts w:ascii="Arial" w:hAnsi="Arial" w:cs="Arial"/>
          <w:sz w:val="18"/>
          <w:szCs w:val="18"/>
        </w:rPr>
        <w:t>M</w:t>
      </w:r>
      <w:r>
        <w:rPr>
          <w:rFonts w:ascii="Arial" w:hAnsi="Arial" w:cs="Arial"/>
          <w:sz w:val="18"/>
          <w:szCs w:val="18"/>
        </w:rPr>
        <w:t>.</w:t>
      </w:r>
      <w:r w:rsidRPr="00AA3E3A">
        <w:rPr>
          <w:rFonts w:ascii="Arial" w:hAnsi="Arial" w:cs="Arial"/>
          <w:sz w:val="18"/>
          <w:szCs w:val="18"/>
        </w:rPr>
        <w:t>)</w:t>
      </w:r>
      <w:r>
        <w:rPr>
          <w:rFonts w:ascii="Arial" w:hAnsi="Arial" w:cs="Arial"/>
          <w:sz w:val="18"/>
          <w:szCs w:val="18"/>
        </w:rPr>
        <w:t xml:space="preserve">. </w:t>
      </w:r>
      <w:r w:rsidRPr="00AA3E3A">
        <w:rPr>
          <w:rFonts w:ascii="Arial" w:hAnsi="Arial" w:cs="Arial"/>
          <w:sz w:val="18"/>
          <w:szCs w:val="18"/>
        </w:rPr>
        <w:t>Initial studies were funded by startup funds from the University of Michigan College of Pharmacy.</w:t>
      </w:r>
    </w:p>
    <w:p w14:paraId="4FE894AF" w14:textId="77777777" w:rsidR="00D1771B" w:rsidRDefault="00D1771B" w:rsidP="00FE1621">
      <w:pPr>
        <w:jc w:val="both"/>
        <w:rPr>
          <w:rFonts w:ascii="Arial" w:hAnsi="Arial" w:cs="Arial"/>
          <w:sz w:val="18"/>
          <w:szCs w:val="18"/>
        </w:rPr>
      </w:pPr>
    </w:p>
    <w:p w14:paraId="70F7467B" w14:textId="289CD325" w:rsidR="00645404" w:rsidRDefault="00645404" w:rsidP="00D1771B">
      <w:pPr>
        <w:rPr>
          <w:rFonts w:ascii="Arial" w:hAnsi="Arial" w:cs="Arial"/>
          <w:b/>
          <w:sz w:val="18"/>
          <w:szCs w:val="18"/>
        </w:rPr>
      </w:pPr>
      <w:r w:rsidRPr="00D1771B">
        <w:rPr>
          <w:rFonts w:ascii="Arial" w:hAnsi="Arial" w:cs="Arial"/>
          <w:b/>
          <w:sz w:val="18"/>
          <w:szCs w:val="18"/>
        </w:rPr>
        <w:t>Notes and references</w:t>
      </w:r>
    </w:p>
    <w:p w14:paraId="235CF68E" w14:textId="77777777" w:rsidR="00D1771B" w:rsidRPr="00D1771B" w:rsidRDefault="00D1771B" w:rsidP="00D1771B">
      <w:pPr>
        <w:rPr>
          <w:rFonts w:ascii="Arial" w:hAnsi="Arial" w:cs="Arial"/>
          <w:sz w:val="18"/>
          <w:szCs w:val="18"/>
        </w:rPr>
      </w:pPr>
    </w:p>
    <w:p w14:paraId="3367DA50" w14:textId="77777777" w:rsidR="00EF70B7" w:rsidRPr="00EF70B7" w:rsidRDefault="00754D23" w:rsidP="00EF70B7">
      <w:pPr>
        <w:pStyle w:val="EndNoteBibliography"/>
        <w:rPr>
          <w:noProof/>
        </w:rPr>
      </w:pPr>
      <w:r w:rsidRPr="00600BAB">
        <w:rPr>
          <w:sz w:val="18"/>
          <w:szCs w:val="18"/>
        </w:rPr>
        <w:fldChar w:fldCharType="begin"/>
      </w:r>
      <w:r w:rsidRPr="00600BAB">
        <w:rPr>
          <w:sz w:val="18"/>
          <w:szCs w:val="18"/>
        </w:rPr>
        <w:instrText xml:space="preserve"> ADDIN EN.REFLIST </w:instrText>
      </w:r>
      <w:r w:rsidRPr="00600BAB">
        <w:rPr>
          <w:sz w:val="18"/>
          <w:szCs w:val="18"/>
        </w:rPr>
        <w:fldChar w:fldCharType="separate"/>
      </w:r>
      <w:r w:rsidR="00EF70B7" w:rsidRPr="00EF70B7">
        <w:rPr>
          <w:noProof/>
        </w:rPr>
        <w:t xml:space="preserve">(1) Cernak, T.; Gesmundo, N. J.; Dykstra, K.; Yu, Y.; Wu, Z.; Shi, Z.-C.; Vachal, P.; Sperbeck, D.; He, S.; Murphy, B. A. Microscale high-throughput experimentation as an enabling technology in drug discovery: Application in the discovery of (Piperidinyl) pyridinyl-1 H-benzimidazole diacylglycerol acyltransferase 1 inhibitors. </w:t>
      </w:r>
      <w:r w:rsidR="00EF70B7" w:rsidRPr="00EF70B7">
        <w:rPr>
          <w:i/>
          <w:noProof/>
        </w:rPr>
        <w:t xml:space="preserve">Journal of Medicinal Chemistry </w:t>
      </w:r>
      <w:r w:rsidR="00EF70B7" w:rsidRPr="00EF70B7">
        <w:rPr>
          <w:b/>
          <w:noProof/>
        </w:rPr>
        <w:t>2017</w:t>
      </w:r>
      <w:r w:rsidR="00EF70B7" w:rsidRPr="00EF70B7">
        <w:rPr>
          <w:noProof/>
        </w:rPr>
        <w:t xml:space="preserve">, </w:t>
      </w:r>
      <w:r w:rsidR="00EF70B7" w:rsidRPr="00EF70B7">
        <w:rPr>
          <w:i/>
          <w:noProof/>
        </w:rPr>
        <w:lastRenderedPageBreak/>
        <w:t>60</w:t>
      </w:r>
      <w:r w:rsidR="00EF70B7" w:rsidRPr="00EF70B7">
        <w:rPr>
          <w:noProof/>
        </w:rPr>
        <w:t xml:space="preserve"> (9), 3594-3605. DOI: 10.1021/acs.jmedchem.6b01543.</w:t>
      </w:r>
    </w:p>
    <w:p w14:paraId="5474F69D" w14:textId="77777777" w:rsidR="00EF70B7" w:rsidRPr="00EF70B7" w:rsidRDefault="00EF70B7" w:rsidP="00EF70B7">
      <w:pPr>
        <w:pStyle w:val="EndNoteBibliography"/>
        <w:rPr>
          <w:noProof/>
        </w:rPr>
      </w:pPr>
      <w:r w:rsidRPr="00EF70B7">
        <w:rPr>
          <w:noProof/>
        </w:rPr>
        <w:t xml:space="preserve">(2) Douthwaite, J. L.; Zhao, R.; Shim, E.; Mahjour, B.; Zimmerman, P.; Cernak, T. Formal Cross-Coupling of Amines and Carboxylic Acids to Form sp3–sp2 Carbon–Carbon Bonds. </w:t>
      </w:r>
      <w:r w:rsidRPr="00EF70B7">
        <w:rPr>
          <w:i/>
          <w:noProof/>
        </w:rPr>
        <w:t xml:space="preserve">Journal of the American Chemical Society </w:t>
      </w:r>
      <w:r w:rsidRPr="00EF70B7">
        <w:rPr>
          <w:b/>
          <w:noProof/>
        </w:rPr>
        <w:t>2023</w:t>
      </w:r>
      <w:r w:rsidRPr="00EF70B7">
        <w:rPr>
          <w:noProof/>
        </w:rPr>
        <w:t xml:space="preserve">, </w:t>
      </w:r>
      <w:r w:rsidRPr="00EF70B7">
        <w:rPr>
          <w:i/>
          <w:noProof/>
        </w:rPr>
        <w:t>145</w:t>
      </w:r>
      <w:r w:rsidRPr="00EF70B7">
        <w:rPr>
          <w:noProof/>
        </w:rPr>
        <w:t xml:space="preserve"> (20), 10930-10937. DOI: 10.1021/jacs.2c11563.</w:t>
      </w:r>
    </w:p>
    <w:p w14:paraId="4ACB6325" w14:textId="77777777" w:rsidR="00EF70B7" w:rsidRPr="00EF70B7" w:rsidRDefault="00EF70B7" w:rsidP="00EF70B7">
      <w:pPr>
        <w:pStyle w:val="EndNoteBibliography"/>
        <w:rPr>
          <w:noProof/>
        </w:rPr>
      </w:pPr>
      <w:r w:rsidRPr="00EF70B7">
        <w:rPr>
          <w:noProof/>
        </w:rPr>
        <w:t xml:space="preserve">(3) Gesmundo, N.; Dykstra, K.; Douthwaite, J.; Mahjour, B.; Ferguson, R.; Dreher, S.; Sauvagnat, B.; Sauri, J.; Cernak, T. Miniaturization of Popular Reactions from the Medicinal Chemists’ Toolbox for Ultrahigh-Throughput Experimentation. </w:t>
      </w:r>
      <w:r w:rsidRPr="00EF70B7">
        <w:rPr>
          <w:b/>
          <w:noProof/>
        </w:rPr>
        <w:t>2022</w:t>
      </w:r>
      <w:r w:rsidRPr="00EF70B7">
        <w:rPr>
          <w:noProof/>
        </w:rPr>
        <w:t>.</w:t>
      </w:r>
    </w:p>
    <w:p w14:paraId="0B0A3E52" w14:textId="77777777" w:rsidR="00EF70B7" w:rsidRPr="00EF70B7" w:rsidRDefault="00EF70B7" w:rsidP="00EF70B7">
      <w:pPr>
        <w:pStyle w:val="EndNoteBibliography"/>
        <w:rPr>
          <w:noProof/>
        </w:rPr>
      </w:pPr>
      <w:r w:rsidRPr="00EF70B7">
        <w:rPr>
          <w:noProof/>
        </w:rPr>
        <w:t xml:space="preserve">(4) Kutchukian, P. S.; Dropinski, J. F.; Dykstra, K. D.; Li, B.; DiRocco, D. A.; Streckfuss, E. C.; Campeau, L.-C.; Cernak, T.; Vachal, P.; Davies, I. W. Chemistry informer libraries: a chemoinformatics enabled approach to evaluate and advance synthetic methods. </w:t>
      </w:r>
      <w:r w:rsidRPr="00EF70B7">
        <w:rPr>
          <w:i/>
          <w:noProof/>
        </w:rPr>
        <w:t xml:space="preserve">Chemical Science </w:t>
      </w:r>
      <w:r w:rsidRPr="00EF70B7">
        <w:rPr>
          <w:b/>
          <w:noProof/>
        </w:rPr>
        <w:t>2016</w:t>
      </w:r>
      <w:r w:rsidRPr="00EF70B7">
        <w:rPr>
          <w:noProof/>
        </w:rPr>
        <w:t xml:space="preserve">, </w:t>
      </w:r>
      <w:r w:rsidRPr="00EF70B7">
        <w:rPr>
          <w:i/>
          <w:noProof/>
        </w:rPr>
        <w:t>7</w:t>
      </w:r>
      <w:r w:rsidRPr="00EF70B7">
        <w:rPr>
          <w:noProof/>
        </w:rPr>
        <w:t xml:space="preserve"> (4), 2604-2613. DOI: 10.1039/C5SC04751J.</w:t>
      </w:r>
    </w:p>
    <w:p w14:paraId="040970CC" w14:textId="77777777" w:rsidR="00EF70B7" w:rsidRPr="00EF70B7" w:rsidRDefault="00EF70B7" w:rsidP="00EF70B7">
      <w:pPr>
        <w:pStyle w:val="EndNoteBibliography"/>
        <w:rPr>
          <w:noProof/>
        </w:rPr>
      </w:pPr>
      <w:r w:rsidRPr="00EF70B7">
        <w:rPr>
          <w:noProof/>
        </w:rPr>
        <w:t xml:space="preserve">(5) Lin, S.; Dikler, S.; Blincoe, W. D.; Ferguson, R. D.; Sheridan, R. P.; Peng, Z.; Conway, D. V.; Zawatzky, K.; Wang, H.; Cernak, T. Mapping the dark space of chemical reactions with extended nanomole synthesis and MALDI-TOF MS. </w:t>
      </w:r>
      <w:r w:rsidRPr="00EF70B7">
        <w:rPr>
          <w:i/>
          <w:noProof/>
        </w:rPr>
        <w:t xml:space="preserve">Science </w:t>
      </w:r>
      <w:r w:rsidRPr="00EF70B7">
        <w:rPr>
          <w:b/>
          <w:noProof/>
        </w:rPr>
        <w:t>2018</w:t>
      </w:r>
      <w:r w:rsidRPr="00EF70B7">
        <w:rPr>
          <w:noProof/>
        </w:rPr>
        <w:t xml:space="preserve">, </w:t>
      </w:r>
      <w:r w:rsidRPr="00EF70B7">
        <w:rPr>
          <w:i/>
          <w:noProof/>
        </w:rPr>
        <w:t>361</w:t>
      </w:r>
      <w:r w:rsidRPr="00EF70B7">
        <w:rPr>
          <w:noProof/>
        </w:rPr>
        <w:t xml:space="preserve"> (6402), eaar6236. DOI: 10.1126/science.aar6236.</w:t>
      </w:r>
    </w:p>
    <w:p w14:paraId="1BAABC36" w14:textId="77777777" w:rsidR="00EF70B7" w:rsidRPr="00EF70B7" w:rsidRDefault="00EF70B7" w:rsidP="00EF70B7">
      <w:pPr>
        <w:pStyle w:val="EndNoteBibliography"/>
        <w:rPr>
          <w:noProof/>
        </w:rPr>
      </w:pPr>
      <w:r w:rsidRPr="00EF70B7">
        <w:rPr>
          <w:noProof/>
        </w:rPr>
        <w:t xml:space="preserve">(6) Mahjour, B.; Shen, Y.; Liu, W.; Cernak, T. A map of the amine–carboxylic acid coupling system. </w:t>
      </w:r>
      <w:r w:rsidRPr="00EF70B7">
        <w:rPr>
          <w:i/>
          <w:noProof/>
        </w:rPr>
        <w:t xml:space="preserve">Nature </w:t>
      </w:r>
      <w:r w:rsidRPr="00EF70B7">
        <w:rPr>
          <w:b/>
          <w:noProof/>
        </w:rPr>
        <w:t>2020</w:t>
      </w:r>
      <w:r w:rsidRPr="00EF70B7">
        <w:rPr>
          <w:noProof/>
        </w:rPr>
        <w:t xml:space="preserve">, </w:t>
      </w:r>
      <w:r w:rsidRPr="00EF70B7">
        <w:rPr>
          <w:i/>
          <w:noProof/>
        </w:rPr>
        <w:t>580</w:t>
      </w:r>
      <w:r w:rsidRPr="00EF70B7">
        <w:rPr>
          <w:noProof/>
        </w:rPr>
        <w:t xml:space="preserve"> (7801), 71-75. DOI: 10.1038/s41586-020-2142-y.</w:t>
      </w:r>
    </w:p>
    <w:p w14:paraId="3720908B" w14:textId="77777777" w:rsidR="00EF70B7" w:rsidRPr="00EF70B7" w:rsidRDefault="00EF70B7" w:rsidP="00EF70B7">
      <w:pPr>
        <w:pStyle w:val="EndNoteBibliography"/>
        <w:rPr>
          <w:noProof/>
        </w:rPr>
      </w:pPr>
      <w:r w:rsidRPr="00EF70B7">
        <w:rPr>
          <w:noProof/>
        </w:rPr>
        <w:t xml:space="preserve">(7) Mahjour, B.; Shen, Y.; Cernak, T. Ultrahigh-throughput experimentation for Information-Rich Chemical Synthesis. </w:t>
      </w:r>
      <w:r w:rsidRPr="00EF70B7">
        <w:rPr>
          <w:i/>
          <w:noProof/>
        </w:rPr>
        <w:t xml:space="preserve">Accounts of Chemical Research </w:t>
      </w:r>
      <w:r w:rsidRPr="00EF70B7">
        <w:rPr>
          <w:b/>
          <w:noProof/>
        </w:rPr>
        <w:t>2021</w:t>
      </w:r>
      <w:r w:rsidRPr="00EF70B7">
        <w:rPr>
          <w:noProof/>
        </w:rPr>
        <w:t xml:space="preserve">, </w:t>
      </w:r>
      <w:r w:rsidRPr="00EF70B7">
        <w:rPr>
          <w:i/>
          <w:noProof/>
        </w:rPr>
        <w:t>54</w:t>
      </w:r>
      <w:r w:rsidRPr="00EF70B7">
        <w:rPr>
          <w:noProof/>
        </w:rPr>
        <w:t xml:space="preserve"> (10), 2337-2346. DOI: 10.1021/acs.accounts.1c00119.</w:t>
      </w:r>
    </w:p>
    <w:p w14:paraId="777ED94F" w14:textId="77777777" w:rsidR="00EF70B7" w:rsidRPr="00EF70B7" w:rsidRDefault="00EF70B7" w:rsidP="00EF70B7">
      <w:pPr>
        <w:pStyle w:val="EndNoteBibliography"/>
        <w:rPr>
          <w:noProof/>
        </w:rPr>
      </w:pPr>
      <w:r w:rsidRPr="00EF70B7">
        <w:rPr>
          <w:noProof/>
        </w:rPr>
        <w:t xml:space="preserve">(8) Mahjour, B.; Zhang, R.; Shen, Y.; McGrath, A.; Zhao, R.; Mohamed, O. G.; Lin, Y.; Zhang, Z.; Douthwaite, J. L.; Tripathi, A.; Cernak, T. Rapid Planning and Analysis of High-Throughput Experiment Arrays for Reaction Discovery. </w:t>
      </w:r>
      <w:r w:rsidRPr="00EF70B7">
        <w:rPr>
          <w:b/>
          <w:noProof/>
        </w:rPr>
        <w:t>2022</w:t>
      </w:r>
      <w:r w:rsidRPr="00EF70B7">
        <w:rPr>
          <w:noProof/>
        </w:rPr>
        <w:t>.</w:t>
      </w:r>
    </w:p>
    <w:p w14:paraId="769A4EC9" w14:textId="77777777" w:rsidR="00EF70B7" w:rsidRPr="00EF70B7" w:rsidRDefault="00EF70B7" w:rsidP="00EF70B7">
      <w:pPr>
        <w:pStyle w:val="EndNoteBibliography"/>
        <w:rPr>
          <w:noProof/>
        </w:rPr>
      </w:pPr>
      <w:r w:rsidRPr="00EF70B7">
        <w:rPr>
          <w:noProof/>
        </w:rPr>
        <w:t xml:space="preserve">(9) McGrath, A.; Zhang, R.; Shafiq, K.; Cernak, T. Repurposing amine and carboxylic acid building blocks with an automatable esterification reaction. </w:t>
      </w:r>
      <w:r w:rsidRPr="00EF70B7">
        <w:rPr>
          <w:i/>
          <w:noProof/>
        </w:rPr>
        <w:t xml:space="preserve">Chemical Communications </w:t>
      </w:r>
      <w:r w:rsidRPr="00EF70B7">
        <w:rPr>
          <w:b/>
          <w:noProof/>
        </w:rPr>
        <w:t>2023</w:t>
      </w:r>
      <w:r w:rsidRPr="00EF70B7">
        <w:rPr>
          <w:noProof/>
        </w:rPr>
        <w:t xml:space="preserve">, </w:t>
      </w:r>
      <w:r w:rsidRPr="00EF70B7">
        <w:rPr>
          <w:i/>
          <w:noProof/>
        </w:rPr>
        <w:t>59</w:t>
      </w:r>
      <w:r w:rsidRPr="00EF70B7">
        <w:rPr>
          <w:noProof/>
        </w:rPr>
        <w:t>, 1026-1029. DOI: 10.1039/D2CC05670D.</w:t>
      </w:r>
    </w:p>
    <w:p w14:paraId="3EACA077" w14:textId="77777777" w:rsidR="00EF70B7" w:rsidRPr="00EF70B7" w:rsidRDefault="00EF70B7" w:rsidP="00EF70B7">
      <w:pPr>
        <w:pStyle w:val="EndNoteBibliography"/>
        <w:rPr>
          <w:noProof/>
        </w:rPr>
      </w:pPr>
      <w:r w:rsidRPr="00EF70B7">
        <w:rPr>
          <w:noProof/>
        </w:rPr>
        <w:t xml:space="preserve">(10) Buitrago Santanilla, A.; Regalado, E. L.; Pereira, T.; Shevlin, M.; Bateman, K.; Campeau, L.-C.; Schneeweis, J.; Berritt, S.; Shi, Z.-C.; Nantermet, P.; Liu, Y.; Helmy, R.; Welch, C. J.; Vachal, P.; Davies, I. W.; Cernak, </w:t>
      </w:r>
      <w:r w:rsidRPr="00EF70B7">
        <w:rPr>
          <w:noProof/>
        </w:rPr>
        <w:t xml:space="preserve">T.; Dreher, S. D. Nanomole-scale high-throughput chemistry for the synthesis of complex molecules. </w:t>
      </w:r>
      <w:r w:rsidRPr="00EF70B7">
        <w:rPr>
          <w:i/>
          <w:noProof/>
        </w:rPr>
        <w:t xml:space="preserve">Science </w:t>
      </w:r>
      <w:r w:rsidRPr="00EF70B7">
        <w:rPr>
          <w:b/>
          <w:noProof/>
        </w:rPr>
        <w:t>2015</w:t>
      </w:r>
      <w:r w:rsidRPr="00EF70B7">
        <w:rPr>
          <w:noProof/>
        </w:rPr>
        <w:t xml:space="preserve">, </w:t>
      </w:r>
      <w:r w:rsidRPr="00EF70B7">
        <w:rPr>
          <w:i/>
          <w:noProof/>
        </w:rPr>
        <w:t>347</w:t>
      </w:r>
      <w:r w:rsidRPr="00EF70B7">
        <w:rPr>
          <w:noProof/>
        </w:rPr>
        <w:t xml:space="preserve"> (6217), 49. DOI: 10.1126/science.1259203.</w:t>
      </w:r>
    </w:p>
    <w:p w14:paraId="3144BFF7" w14:textId="77777777" w:rsidR="00EF70B7" w:rsidRPr="00EF70B7" w:rsidRDefault="00EF70B7" w:rsidP="00EF70B7">
      <w:pPr>
        <w:pStyle w:val="EndNoteBibliography"/>
        <w:rPr>
          <w:noProof/>
        </w:rPr>
      </w:pPr>
      <w:r w:rsidRPr="00EF70B7">
        <w:rPr>
          <w:noProof/>
        </w:rPr>
        <w:t xml:space="preserve">(11) Shen, Y.; Mahjour, B.; Cernak, T. Development of copper-catalyzed deaminative esterification using high-throughput experimentation. </w:t>
      </w:r>
      <w:r w:rsidRPr="00EF70B7">
        <w:rPr>
          <w:i/>
          <w:noProof/>
        </w:rPr>
        <w:t xml:space="preserve">Communications Chemistry </w:t>
      </w:r>
      <w:r w:rsidRPr="00EF70B7">
        <w:rPr>
          <w:b/>
          <w:noProof/>
        </w:rPr>
        <w:t>2022</w:t>
      </w:r>
      <w:r w:rsidRPr="00EF70B7">
        <w:rPr>
          <w:noProof/>
        </w:rPr>
        <w:t xml:space="preserve">, </w:t>
      </w:r>
      <w:r w:rsidRPr="00EF70B7">
        <w:rPr>
          <w:i/>
          <w:noProof/>
        </w:rPr>
        <w:t>5</w:t>
      </w:r>
      <w:r w:rsidRPr="00EF70B7">
        <w:rPr>
          <w:noProof/>
        </w:rPr>
        <w:t xml:space="preserve"> (1), 83. DOI: 10.1038/s42004-022-00698-0.</w:t>
      </w:r>
    </w:p>
    <w:p w14:paraId="0DE1472F" w14:textId="77777777" w:rsidR="00EF70B7" w:rsidRPr="00EF70B7" w:rsidRDefault="00EF70B7" w:rsidP="00EF70B7">
      <w:pPr>
        <w:pStyle w:val="EndNoteBibliography"/>
        <w:rPr>
          <w:noProof/>
        </w:rPr>
      </w:pPr>
      <w:r w:rsidRPr="00EF70B7">
        <w:rPr>
          <w:noProof/>
        </w:rPr>
        <w:t xml:space="preserve">(12) Uehling, M. R.; King, R. P.; Krska, S. W.; Cernak, T.; Buchwald, S. L. Pharmaceutical diversification via palladium oxidative addition complexes. </w:t>
      </w:r>
      <w:r w:rsidRPr="00EF70B7">
        <w:rPr>
          <w:i/>
          <w:noProof/>
        </w:rPr>
        <w:t xml:space="preserve">Science </w:t>
      </w:r>
      <w:r w:rsidRPr="00EF70B7">
        <w:rPr>
          <w:b/>
          <w:noProof/>
        </w:rPr>
        <w:t>2019</w:t>
      </w:r>
      <w:r w:rsidRPr="00EF70B7">
        <w:rPr>
          <w:noProof/>
        </w:rPr>
        <w:t xml:space="preserve">, </w:t>
      </w:r>
      <w:r w:rsidRPr="00EF70B7">
        <w:rPr>
          <w:i/>
          <w:noProof/>
        </w:rPr>
        <w:t>363</w:t>
      </w:r>
      <w:r w:rsidRPr="00EF70B7">
        <w:rPr>
          <w:noProof/>
        </w:rPr>
        <w:t xml:space="preserve"> (6425), 405. DOI: 10.1126/science.aac6153.</w:t>
      </w:r>
    </w:p>
    <w:p w14:paraId="1392BCE4" w14:textId="77777777" w:rsidR="00EF70B7" w:rsidRPr="00EF70B7" w:rsidRDefault="00EF70B7" w:rsidP="00EF70B7">
      <w:pPr>
        <w:pStyle w:val="EndNoteBibliography"/>
        <w:rPr>
          <w:noProof/>
        </w:rPr>
      </w:pPr>
      <w:r w:rsidRPr="00EF70B7">
        <w:rPr>
          <w:noProof/>
        </w:rPr>
        <w:t xml:space="preserve">(13) Zhang, Z.; Cernak, T. The Formal Cross-Coupling of Amines and Carboxylic Acids to Form sp3–sp3 Carbon–Carbon Bonds. </w:t>
      </w:r>
      <w:r w:rsidRPr="00EF70B7">
        <w:rPr>
          <w:i/>
          <w:noProof/>
        </w:rPr>
        <w:t xml:space="preserve">Angewandte Chemie International Edition </w:t>
      </w:r>
      <w:r w:rsidRPr="00EF70B7">
        <w:rPr>
          <w:b/>
          <w:noProof/>
        </w:rPr>
        <w:t>2021</w:t>
      </w:r>
      <w:r w:rsidRPr="00EF70B7">
        <w:rPr>
          <w:noProof/>
        </w:rPr>
        <w:t xml:space="preserve">, </w:t>
      </w:r>
      <w:r w:rsidRPr="00EF70B7">
        <w:rPr>
          <w:i/>
          <w:noProof/>
        </w:rPr>
        <w:t>60</w:t>
      </w:r>
      <w:r w:rsidRPr="00EF70B7">
        <w:rPr>
          <w:noProof/>
        </w:rPr>
        <w:t xml:space="preserve"> (52), 27293-27298. DOI: 10.1002/anie.202112454.</w:t>
      </w:r>
    </w:p>
    <w:p w14:paraId="6F2C41B6" w14:textId="77777777" w:rsidR="00EF70B7" w:rsidRPr="00EF70B7" w:rsidRDefault="00EF70B7" w:rsidP="00EF70B7">
      <w:pPr>
        <w:pStyle w:val="EndNoteBibliography"/>
        <w:rPr>
          <w:noProof/>
        </w:rPr>
      </w:pPr>
      <w:r w:rsidRPr="00EF70B7">
        <w:rPr>
          <w:noProof/>
        </w:rPr>
        <w:t xml:space="preserve">(14) Gesmundo, N. J.; Sauvagnat, B.; Curran, P. J.; Richards, M. P.; Andrews, C. L.; Dandliker, P. J.; Cernak, T. Nanoscale synthesis and affinity ranking. </w:t>
      </w:r>
      <w:r w:rsidRPr="00EF70B7">
        <w:rPr>
          <w:i/>
          <w:noProof/>
        </w:rPr>
        <w:t xml:space="preserve">Nature </w:t>
      </w:r>
      <w:r w:rsidRPr="00EF70B7">
        <w:rPr>
          <w:b/>
          <w:noProof/>
        </w:rPr>
        <w:t>2018</w:t>
      </w:r>
      <w:r w:rsidRPr="00EF70B7">
        <w:rPr>
          <w:noProof/>
        </w:rPr>
        <w:t xml:space="preserve">, </w:t>
      </w:r>
      <w:r w:rsidRPr="00EF70B7">
        <w:rPr>
          <w:i/>
          <w:noProof/>
        </w:rPr>
        <w:t>557</w:t>
      </w:r>
      <w:r w:rsidRPr="00EF70B7">
        <w:rPr>
          <w:noProof/>
        </w:rPr>
        <w:t xml:space="preserve"> (7704), 228-232. DOI: 10.1038/s41586-018-0056-8.</w:t>
      </w:r>
    </w:p>
    <w:p w14:paraId="76EDA258" w14:textId="77777777" w:rsidR="00EF70B7" w:rsidRPr="00EF70B7" w:rsidRDefault="00EF70B7" w:rsidP="00EF70B7">
      <w:pPr>
        <w:pStyle w:val="EndNoteBibliography"/>
        <w:rPr>
          <w:noProof/>
        </w:rPr>
      </w:pPr>
      <w:r w:rsidRPr="00EF70B7">
        <w:rPr>
          <w:noProof/>
        </w:rPr>
        <w:t xml:space="preserve">(15) Kearnes, S. M.; Maser, M. R.; Wleklinski, M.; Kast, A.; Doyle, A. G.; Dreher, S. D.; Hawkins, J. M.; Jensen, K. F.; Coley, C. W. The Open Reaction Database. </w:t>
      </w:r>
      <w:r w:rsidRPr="00EF70B7">
        <w:rPr>
          <w:i/>
          <w:noProof/>
        </w:rPr>
        <w:t xml:space="preserve">Journal of the American Chemical Society </w:t>
      </w:r>
      <w:r w:rsidRPr="00EF70B7">
        <w:rPr>
          <w:b/>
          <w:noProof/>
        </w:rPr>
        <w:t>2021</w:t>
      </w:r>
      <w:r w:rsidRPr="00EF70B7">
        <w:rPr>
          <w:noProof/>
        </w:rPr>
        <w:t xml:space="preserve">, </w:t>
      </w:r>
      <w:r w:rsidRPr="00EF70B7">
        <w:rPr>
          <w:i/>
          <w:noProof/>
        </w:rPr>
        <w:t>143</w:t>
      </w:r>
      <w:r w:rsidRPr="00EF70B7">
        <w:rPr>
          <w:noProof/>
        </w:rPr>
        <w:t xml:space="preserve"> (45), 18820-18826. DOI: 10.1021/jacs.1c09820.</w:t>
      </w:r>
    </w:p>
    <w:p w14:paraId="2D273214" w14:textId="77777777" w:rsidR="00EF70B7" w:rsidRPr="00EF70B7" w:rsidRDefault="00EF70B7" w:rsidP="00EF70B7">
      <w:pPr>
        <w:pStyle w:val="EndNoteBibliography"/>
        <w:rPr>
          <w:noProof/>
        </w:rPr>
      </w:pPr>
      <w:r w:rsidRPr="00EF70B7">
        <w:rPr>
          <w:noProof/>
        </w:rPr>
        <w:t xml:space="preserve">(16) Weininger, D. SMILES, a chemical language and information system. 1. Introduction to methodology and encoding rules. </w:t>
      </w:r>
      <w:r w:rsidRPr="00EF70B7">
        <w:rPr>
          <w:i/>
          <w:noProof/>
        </w:rPr>
        <w:t xml:space="preserve">Journal of Chemical Information and Modeling </w:t>
      </w:r>
      <w:r w:rsidRPr="00EF70B7">
        <w:rPr>
          <w:b/>
          <w:noProof/>
        </w:rPr>
        <w:t>1988</w:t>
      </w:r>
      <w:r w:rsidRPr="00EF70B7">
        <w:rPr>
          <w:noProof/>
        </w:rPr>
        <w:t xml:space="preserve">, </w:t>
      </w:r>
      <w:r w:rsidRPr="00EF70B7">
        <w:rPr>
          <w:i/>
          <w:noProof/>
        </w:rPr>
        <w:t>28</w:t>
      </w:r>
      <w:r w:rsidRPr="00EF70B7">
        <w:rPr>
          <w:noProof/>
        </w:rPr>
        <w:t xml:space="preserve"> (1), 31-36. DOI: 10.1021/ci00057a005.</w:t>
      </w:r>
    </w:p>
    <w:p w14:paraId="7752272C" w14:textId="77777777" w:rsidR="00EF70B7" w:rsidRPr="00EF70B7" w:rsidRDefault="00EF70B7" w:rsidP="00EF70B7">
      <w:pPr>
        <w:pStyle w:val="EndNoteBibliography"/>
        <w:rPr>
          <w:noProof/>
        </w:rPr>
      </w:pPr>
      <w:r w:rsidRPr="00EF70B7">
        <w:rPr>
          <w:noProof/>
        </w:rPr>
        <w:t xml:space="preserve">(17) Zhang, R.; Mahjour, B.; Cernak, T. Exploring the Combinatorial Explosion of Amine–Acid Reaction Space via Graph Editing. </w:t>
      </w:r>
      <w:r w:rsidRPr="00EF70B7">
        <w:rPr>
          <w:b/>
          <w:noProof/>
        </w:rPr>
        <w:t>2022</w:t>
      </w:r>
      <w:r w:rsidRPr="00EF70B7">
        <w:rPr>
          <w:noProof/>
        </w:rPr>
        <w:t>.</w:t>
      </w:r>
    </w:p>
    <w:p w14:paraId="3D38CBF7" w14:textId="77777777" w:rsidR="00EF70B7" w:rsidRPr="00EF70B7" w:rsidRDefault="00EF70B7" w:rsidP="00EF70B7">
      <w:pPr>
        <w:pStyle w:val="EndNoteBibliography"/>
        <w:rPr>
          <w:noProof/>
        </w:rPr>
      </w:pPr>
      <w:r w:rsidRPr="00EF70B7">
        <w:rPr>
          <w:noProof/>
        </w:rPr>
        <w:t xml:space="preserve">(18) Shim, E.; Kammeraad, J. A.; Xu, Z.; Tewari, A.; Cernak, T.; Zimmerman, P. M. Predicting reaction conditions from limited data through active transfer learning. </w:t>
      </w:r>
      <w:r w:rsidRPr="00EF70B7">
        <w:rPr>
          <w:i/>
          <w:noProof/>
        </w:rPr>
        <w:t xml:space="preserve">Chemical Science </w:t>
      </w:r>
      <w:r w:rsidRPr="00EF70B7">
        <w:rPr>
          <w:b/>
          <w:noProof/>
        </w:rPr>
        <w:t>2022</w:t>
      </w:r>
      <w:r w:rsidRPr="00EF70B7">
        <w:rPr>
          <w:noProof/>
        </w:rPr>
        <w:t xml:space="preserve">, </w:t>
      </w:r>
      <w:r w:rsidRPr="00EF70B7">
        <w:rPr>
          <w:i/>
          <w:noProof/>
        </w:rPr>
        <w:t>13</w:t>
      </w:r>
      <w:r w:rsidRPr="00EF70B7">
        <w:rPr>
          <w:noProof/>
        </w:rPr>
        <w:t xml:space="preserve"> (22), 6655-6668. DOI: 10.1039/D1SC06932B.</w:t>
      </w:r>
    </w:p>
    <w:p w14:paraId="4732D122" w14:textId="77777777" w:rsidR="00EF70B7" w:rsidRPr="00EF70B7" w:rsidRDefault="00EF70B7" w:rsidP="00EF70B7">
      <w:pPr>
        <w:pStyle w:val="EndNoteBibliography"/>
        <w:rPr>
          <w:noProof/>
        </w:rPr>
      </w:pPr>
      <w:r w:rsidRPr="00EF70B7">
        <w:rPr>
          <w:noProof/>
        </w:rPr>
        <w:t xml:space="preserve">(19) Shen, Y.; Borowski, J. E.; Hardy, M. A.; Sarpong, R.; Doyle, A. G.; Cernak, T. Automation and computer-assisted planning for chemical synthesis. </w:t>
      </w:r>
      <w:r w:rsidRPr="00EF70B7">
        <w:rPr>
          <w:i/>
          <w:noProof/>
        </w:rPr>
        <w:t xml:space="preserve">Nature Reviews Methods Primers </w:t>
      </w:r>
      <w:r w:rsidRPr="00EF70B7">
        <w:rPr>
          <w:b/>
          <w:noProof/>
        </w:rPr>
        <w:t>2021</w:t>
      </w:r>
      <w:r w:rsidRPr="00EF70B7">
        <w:rPr>
          <w:noProof/>
        </w:rPr>
        <w:t xml:space="preserve">, </w:t>
      </w:r>
      <w:r w:rsidRPr="00EF70B7">
        <w:rPr>
          <w:i/>
          <w:noProof/>
        </w:rPr>
        <w:t>1</w:t>
      </w:r>
      <w:r w:rsidRPr="00EF70B7">
        <w:rPr>
          <w:noProof/>
        </w:rPr>
        <w:t xml:space="preserve"> (1), 1-23. DOI: 10.1038/s43586-021-00022-5.</w:t>
      </w:r>
    </w:p>
    <w:p w14:paraId="3AEF946D" w14:textId="77777777" w:rsidR="00EF70B7" w:rsidRPr="00EF70B7" w:rsidRDefault="00EF70B7" w:rsidP="00EF70B7">
      <w:pPr>
        <w:pStyle w:val="EndNoteBibliography"/>
        <w:rPr>
          <w:noProof/>
        </w:rPr>
      </w:pPr>
      <w:r w:rsidRPr="00EF70B7">
        <w:rPr>
          <w:noProof/>
        </w:rPr>
        <w:lastRenderedPageBreak/>
        <w:t xml:space="preserve">(20) Morgan, H. L. The Generation of a Unique Machine Description for Chemical Structures-A Technique Developed at Chemical Abstracts Service. </w:t>
      </w:r>
      <w:r w:rsidRPr="00EF70B7">
        <w:rPr>
          <w:i/>
          <w:noProof/>
        </w:rPr>
        <w:t xml:space="preserve">Journal of Chemical Documentation </w:t>
      </w:r>
      <w:r w:rsidRPr="00EF70B7">
        <w:rPr>
          <w:b/>
          <w:noProof/>
        </w:rPr>
        <w:t>1965</w:t>
      </w:r>
      <w:r w:rsidRPr="00EF70B7">
        <w:rPr>
          <w:noProof/>
        </w:rPr>
        <w:t xml:space="preserve">, </w:t>
      </w:r>
      <w:r w:rsidRPr="00EF70B7">
        <w:rPr>
          <w:i/>
          <w:noProof/>
        </w:rPr>
        <w:t>5</w:t>
      </w:r>
      <w:r w:rsidRPr="00EF70B7">
        <w:rPr>
          <w:noProof/>
        </w:rPr>
        <w:t xml:space="preserve"> (2), 107-113. DOI: 10.1021/c160017a018.</w:t>
      </w:r>
    </w:p>
    <w:p w14:paraId="5CDFD80C" w14:textId="77777777" w:rsidR="00EF70B7" w:rsidRPr="00EF70B7" w:rsidRDefault="00EF70B7" w:rsidP="00EF70B7">
      <w:pPr>
        <w:pStyle w:val="EndNoteBibliography"/>
        <w:rPr>
          <w:noProof/>
        </w:rPr>
      </w:pPr>
      <w:r w:rsidRPr="00EF70B7">
        <w:rPr>
          <w:noProof/>
        </w:rPr>
        <w:t xml:space="preserve">(21) Rogers, D.; Hahn, M. Extended-Connectivity Fingerprints. </w:t>
      </w:r>
      <w:r w:rsidRPr="00EF70B7">
        <w:rPr>
          <w:i/>
          <w:noProof/>
        </w:rPr>
        <w:t xml:space="preserve">Journal of Chemical Information and Modeling </w:t>
      </w:r>
      <w:r w:rsidRPr="00EF70B7">
        <w:rPr>
          <w:b/>
          <w:noProof/>
        </w:rPr>
        <w:t>2010</w:t>
      </w:r>
      <w:r w:rsidRPr="00EF70B7">
        <w:rPr>
          <w:noProof/>
        </w:rPr>
        <w:t xml:space="preserve">, </w:t>
      </w:r>
      <w:r w:rsidRPr="00EF70B7">
        <w:rPr>
          <w:i/>
          <w:noProof/>
        </w:rPr>
        <w:t>50</w:t>
      </w:r>
      <w:r w:rsidRPr="00EF70B7">
        <w:rPr>
          <w:noProof/>
        </w:rPr>
        <w:t xml:space="preserve"> (5), 742-754. DOI: 10.1021/ci100050t.</w:t>
      </w:r>
    </w:p>
    <w:p w14:paraId="1CF6AFB5" w14:textId="77777777" w:rsidR="00EF70B7" w:rsidRPr="00EF70B7" w:rsidRDefault="00EF70B7" w:rsidP="00EF70B7">
      <w:pPr>
        <w:pStyle w:val="EndNoteBibliography"/>
        <w:rPr>
          <w:noProof/>
        </w:rPr>
      </w:pPr>
      <w:r w:rsidRPr="00EF70B7">
        <w:rPr>
          <w:noProof/>
        </w:rPr>
        <w:t xml:space="preserve">(22) Shields, B. J.; Stevens, J.; Li, J.; Parasram, M.; Damani, F.; Alvarado, J. I. M.; Janey, J. M.; Adams, R. P.; Doyle, A. G. Bayesian reaction optimization as a tool for chemical synthesis. </w:t>
      </w:r>
      <w:r w:rsidRPr="00EF70B7">
        <w:rPr>
          <w:i/>
          <w:noProof/>
        </w:rPr>
        <w:t xml:space="preserve">Nature </w:t>
      </w:r>
      <w:r w:rsidRPr="00EF70B7">
        <w:rPr>
          <w:b/>
          <w:noProof/>
        </w:rPr>
        <w:t>2021</w:t>
      </w:r>
      <w:r w:rsidRPr="00EF70B7">
        <w:rPr>
          <w:noProof/>
        </w:rPr>
        <w:t xml:space="preserve">, </w:t>
      </w:r>
      <w:r w:rsidRPr="00EF70B7">
        <w:rPr>
          <w:i/>
          <w:noProof/>
        </w:rPr>
        <w:t>590</w:t>
      </w:r>
      <w:r w:rsidRPr="00EF70B7">
        <w:rPr>
          <w:noProof/>
        </w:rPr>
        <w:t xml:space="preserve"> (7844), 89-96. DOI: 10.1038/s41586-021-03213-y.</w:t>
      </w:r>
    </w:p>
    <w:p w14:paraId="7133C1F2" w14:textId="77777777" w:rsidR="00EF70B7" w:rsidRPr="00EF70B7" w:rsidRDefault="00EF70B7" w:rsidP="00EF70B7">
      <w:pPr>
        <w:pStyle w:val="EndNoteBibliography"/>
        <w:rPr>
          <w:noProof/>
        </w:rPr>
      </w:pPr>
      <w:r w:rsidRPr="00EF70B7">
        <w:rPr>
          <w:noProof/>
        </w:rPr>
        <w:t xml:space="preserve">(23) Sandfort, F.; Strieth-Kalthoff, F.; Kühnemund, M.; Beecks, C.; Glorius, F. A structure-based platform for predicting chemical reactivity. </w:t>
      </w:r>
      <w:r w:rsidRPr="00EF70B7">
        <w:rPr>
          <w:i/>
          <w:noProof/>
        </w:rPr>
        <w:t xml:space="preserve">Chem </w:t>
      </w:r>
      <w:r w:rsidRPr="00EF70B7">
        <w:rPr>
          <w:b/>
          <w:noProof/>
        </w:rPr>
        <w:t>2020</w:t>
      </w:r>
      <w:r w:rsidRPr="00EF70B7">
        <w:rPr>
          <w:noProof/>
        </w:rPr>
        <w:t xml:space="preserve">, </w:t>
      </w:r>
      <w:r w:rsidRPr="00EF70B7">
        <w:rPr>
          <w:i/>
          <w:noProof/>
        </w:rPr>
        <w:t>6</w:t>
      </w:r>
      <w:r w:rsidRPr="00EF70B7">
        <w:rPr>
          <w:noProof/>
        </w:rPr>
        <w:t xml:space="preserve"> (6), 1379-1390. DOI: 10.1016/j.chempr.2020.02.017.</w:t>
      </w:r>
    </w:p>
    <w:p w14:paraId="7456BF1F" w14:textId="0DA1AC11" w:rsidR="00EF70B7" w:rsidRPr="00EF70B7" w:rsidRDefault="00EF70B7" w:rsidP="00EF70B7">
      <w:pPr>
        <w:pStyle w:val="EndNoteBibliography"/>
        <w:rPr>
          <w:noProof/>
        </w:rPr>
      </w:pPr>
      <w:r w:rsidRPr="00EF70B7">
        <w:rPr>
          <w:noProof/>
        </w:rPr>
        <w:t xml:space="preserve">(24) ChemAxon. Reaction fingerprints. </w:t>
      </w:r>
      <w:hyperlink r:id="rId23" w:history="1">
        <w:r w:rsidRPr="00EF70B7">
          <w:rPr>
            <w:rStyle w:val="Hyperlink"/>
            <w:i/>
            <w:noProof/>
          </w:rPr>
          <w:t>https://docs.chemaxon.com/display/docs/reaction-fingerprint-rf.md</w:t>
        </w:r>
      </w:hyperlink>
      <w:r w:rsidRPr="00EF70B7">
        <w:rPr>
          <w:i/>
          <w:noProof/>
        </w:rPr>
        <w:t xml:space="preserve"> </w:t>
      </w:r>
      <w:r w:rsidRPr="00EF70B7">
        <w:rPr>
          <w:b/>
          <w:noProof/>
        </w:rPr>
        <w:t>2022</w:t>
      </w:r>
      <w:r w:rsidRPr="00EF70B7">
        <w:rPr>
          <w:noProof/>
        </w:rPr>
        <w:t>.</w:t>
      </w:r>
    </w:p>
    <w:p w14:paraId="0C635AA3" w14:textId="77777777" w:rsidR="00EF70B7" w:rsidRPr="00EF70B7" w:rsidRDefault="00EF70B7" w:rsidP="00EF70B7">
      <w:pPr>
        <w:pStyle w:val="EndNoteBibliography"/>
        <w:rPr>
          <w:noProof/>
        </w:rPr>
      </w:pPr>
      <w:r w:rsidRPr="00EF70B7">
        <w:rPr>
          <w:noProof/>
        </w:rPr>
        <w:t xml:space="preserve">(25) Schneider, N.; Lowe, D. M.; Sayle, R. A.; Landrum, G. A. Development of a novel fingerprint for chemical reactions and its application to large-scale reaction classification and similarity. </w:t>
      </w:r>
      <w:r w:rsidRPr="00EF70B7">
        <w:rPr>
          <w:i/>
          <w:noProof/>
        </w:rPr>
        <w:t xml:space="preserve">J Chem Inf Model </w:t>
      </w:r>
      <w:r w:rsidRPr="00EF70B7">
        <w:rPr>
          <w:b/>
          <w:noProof/>
        </w:rPr>
        <w:t>2015</w:t>
      </w:r>
      <w:r w:rsidRPr="00EF70B7">
        <w:rPr>
          <w:noProof/>
        </w:rPr>
        <w:t xml:space="preserve">, </w:t>
      </w:r>
      <w:r w:rsidRPr="00EF70B7">
        <w:rPr>
          <w:i/>
          <w:noProof/>
        </w:rPr>
        <w:t>55</w:t>
      </w:r>
      <w:r w:rsidRPr="00EF70B7">
        <w:rPr>
          <w:noProof/>
        </w:rPr>
        <w:t xml:space="preserve"> (1), 39-53. DOI: 10.1021/ci5006614. From NLM Medline.</w:t>
      </w:r>
    </w:p>
    <w:p w14:paraId="1F250D2C" w14:textId="77777777" w:rsidR="00EF70B7" w:rsidRPr="00EF70B7" w:rsidRDefault="00EF70B7" w:rsidP="00EF70B7">
      <w:pPr>
        <w:pStyle w:val="EndNoteBibliography"/>
        <w:rPr>
          <w:noProof/>
        </w:rPr>
      </w:pPr>
      <w:r w:rsidRPr="00EF70B7">
        <w:rPr>
          <w:noProof/>
        </w:rPr>
        <w:t xml:space="preserve">(26) Durant, J. L.; Leland, B. A.; Henry, D. R.; Nourse, J. G. Reoptimization of MDL keys for use in drug discovery. </w:t>
      </w:r>
      <w:r w:rsidRPr="00EF70B7">
        <w:rPr>
          <w:i/>
          <w:noProof/>
        </w:rPr>
        <w:t xml:space="preserve">J Chem Inf Comput Sci </w:t>
      </w:r>
      <w:r w:rsidRPr="00EF70B7">
        <w:rPr>
          <w:b/>
          <w:noProof/>
        </w:rPr>
        <w:t>2002</w:t>
      </w:r>
      <w:r w:rsidRPr="00EF70B7">
        <w:rPr>
          <w:noProof/>
        </w:rPr>
        <w:t xml:space="preserve">, </w:t>
      </w:r>
      <w:r w:rsidRPr="00EF70B7">
        <w:rPr>
          <w:i/>
          <w:noProof/>
        </w:rPr>
        <w:t>42</w:t>
      </w:r>
      <w:r w:rsidRPr="00EF70B7">
        <w:rPr>
          <w:noProof/>
        </w:rPr>
        <w:t xml:space="preserve"> (6), 1273-1280. DOI: 10.1021/ci010132r. From NLM Medline.</w:t>
      </w:r>
    </w:p>
    <w:p w14:paraId="5400A5DA" w14:textId="77777777" w:rsidR="00EF70B7" w:rsidRPr="00EF70B7" w:rsidRDefault="00EF70B7" w:rsidP="00EF70B7">
      <w:pPr>
        <w:pStyle w:val="EndNoteBibliography"/>
        <w:rPr>
          <w:noProof/>
        </w:rPr>
      </w:pPr>
      <w:r w:rsidRPr="00EF70B7">
        <w:rPr>
          <w:noProof/>
        </w:rPr>
        <w:t xml:space="preserve">(27) Stumpfe, D.; Bajorath, J. r. Exploring Activity Cliffs in Medicinal Chemistry. </w:t>
      </w:r>
      <w:r w:rsidRPr="00EF70B7">
        <w:rPr>
          <w:i/>
          <w:noProof/>
        </w:rPr>
        <w:t xml:space="preserve">Journal of Medicinal Chemistry </w:t>
      </w:r>
      <w:r w:rsidRPr="00EF70B7">
        <w:rPr>
          <w:b/>
          <w:noProof/>
        </w:rPr>
        <w:t>2012</w:t>
      </w:r>
      <w:r w:rsidRPr="00EF70B7">
        <w:rPr>
          <w:noProof/>
        </w:rPr>
        <w:t xml:space="preserve">, </w:t>
      </w:r>
      <w:r w:rsidRPr="00EF70B7">
        <w:rPr>
          <w:i/>
          <w:noProof/>
        </w:rPr>
        <w:t>55</w:t>
      </w:r>
      <w:r w:rsidRPr="00EF70B7">
        <w:rPr>
          <w:noProof/>
        </w:rPr>
        <w:t xml:space="preserve"> (7), 2932-2942. DOI: 10.1021/jm201706b.</w:t>
      </w:r>
    </w:p>
    <w:p w14:paraId="60208B21" w14:textId="77777777" w:rsidR="00EF70B7" w:rsidRPr="00EF70B7" w:rsidRDefault="00EF70B7" w:rsidP="00EF70B7">
      <w:pPr>
        <w:pStyle w:val="EndNoteBibliography"/>
        <w:rPr>
          <w:noProof/>
        </w:rPr>
      </w:pPr>
      <w:r w:rsidRPr="00EF70B7">
        <w:rPr>
          <w:noProof/>
        </w:rPr>
        <w:t xml:space="preserve">(28) Witzel, S.; Hoffmann, M.; Rudolph, M.; Kerscher, M.; Comba, P.; Dreuw, A.; Hashmi, A. S. K. Excitation of aryl cations as the key to catalyst-free radical arylations. </w:t>
      </w:r>
      <w:r w:rsidRPr="00EF70B7">
        <w:rPr>
          <w:i/>
          <w:noProof/>
        </w:rPr>
        <w:t xml:space="preserve">Cell Reports Physical Science </w:t>
      </w:r>
      <w:r w:rsidRPr="00EF70B7">
        <w:rPr>
          <w:b/>
          <w:noProof/>
        </w:rPr>
        <w:t>2021</w:t>
      </w:r>
      <w:r w:rsidRPr="00EF70B7">
        <w:rPr>
          <w:noProof/>
        </w:rPr>
        <w:t xml:space="preserve">, </w:t>
      </w:r>
      <w:r w:rsidRPr="00EF70B7">
        <w:rPr>
          <w:i/>
          <w:noProof/>
        </w:rPr>
        <w:t>2</w:t>
      </w:r>
      <w:r w:rsidRPr="00EF70B7">
        <w:rPr>
          <w:noProof/>
        </w:rPr>
        <w:t xml:space="preserve"> (2), 100325. DOI: 10.1016/j.xcrp.2021.100325.</w:t>
      </w:r>
    </w:p>
    <w:p w14:paraId="27509D7C" w14:textId="46DE7AF9" w:rsidR="00F01834" w:rsidRPr="00600BAB" w:rsidRDefault="00754D23" w:rsidP="00EF70B7">
      <w:pPr>
        <w:pStyle w:val="NormalWeb"/>
        <w:spacing w:before="0" w:beforeAutospacing="0" w:after="0" w:afterAutospacing="0"/>
        <w:rPr>
          <w:rFonts w:ascii="Arial" w:hAnsi="Arial" w:cs="Arial"/>
          <w:sz w:val="18"/>
          <w:szCs w:val="18"/>
        </w:rPr>
      </w:pPr>
      <w:r w:rsidRPr="00600BAB">
        <w:rPr>
          <w:rFonts w:ascii="Arial" w:hAnsi="Arial" w:cs="Arial"/>
          <w:sz w:val="18"/>
          <w:szCs w:val="18"/>
        </w:rPr>
        <w:fldChar w:fldCharType="end"/>
      </w:r>
    </w:p>
    <w:sectPr w:rsidR="00F01834" w:rsidRPr="00600BAB" w:rsidSect="00F01834">
      <w:type w:val="continuous"/>
      <w:pgSz w:w="12240" w:h="15840"/>
      <w:pgMar w:top="720" w:right="1094" w:bottom="720" w:left="1094"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9" w:author="Tim Cernak" w:date="2023-06-19T14:19:00Z" w:initials="TAC">
    <w:p w14:paraId="747FBDFE" w14:textId="77777777" w:rsidR="006257B4" w:rsidRDefault="006257B4" w:rsidP="00AA6B24">
      <w:r>
        <w:rPr>
          <w:rStyle w:val="CommentReference"/>
        </w:rPr>
        <w:annotationRef/>
      </w:r>
      <w:r>
        <w:rPr>
          <w:color w:val="000000"/>
          <w:sz w:val="20"/>
          <w:szCs w:val="20"/>
        </w:rPr>
        <w:t>It should be possible to condense this down. If we capture HTE with our references, which exact refs are needed to capture the use of tSNE/FPs in reactions? 30-32 are important. We are missing Nadine Schneider’s difference fingerprints and perhaps Alex Varnek’s studies of tSNE and other visualizers for drugs. Most refs in here though are better captured by the most recent review on reaction prediction and our review with Doyle and Sarpong.</w:t>
      </w:r>
    </w:p>
  </w:comment>
  <w:comment w:id="163" w:author="Tim Cernak" w:date="2023-06-19T14:48:00Z" w:initials="TAC">
    <w:p w14:paraId="488F8E5A" w14:textId="77777777" w:rsidR="006257B4" w:rsidRDefault="006257B4" w:rsidP="001A7B08">
      <w:r>
        <w:rPr>
          <w:rStyle w:val="CommentReference"/>
        </w:rPr>
        <w:annotationRef/>
      </w:r>
      <w:r>
        <w:rPr>
          <w:color w:val="000000"/>
          <w:sz w:val="20"/>
          <w:szCs w:val="20"/>
        </w:rPr>
        <w:t>Let’s include as Fig 1B an equation showing:</w:t>
      </w:r>
    </w:p>
    <w:p w14:paraId="4654E92A" w14:textId="77777777" w:rsidR="006257B4" w:rsidRDefault="006257B4" w:rsidP="001A7B08"/>
    <w:p w14:paraId="4281BB43" w14:textId="77777777" w:rsidR="006257B4" w:rsidRDefault="006257B4" w:rsidP="001A7B08">
      <w:r>
        <w:rPr>
          <w:color w:val="000000"/>
          <w:sz w:val="20"/>
          <w:szCs w:val="20"/>
        </w:rPr>
        <w:t>RFPw = Sum FPn • wn</w:t>
      </w:r>
    </w:p>
    <w:p w14:paraId="05F9CC5D" w14:textId="77777777" w:rsidR="006257B4" w:rsidRDefault="006257B4" w:rsidP="001A7B08"/>
    <w:p w14:paraId="301D6067" w14:textId="77777777" w:rsidR="006257B4" w:rsidRDefault="006257B4" w:rsidP="001A7B08">
      <w:r>
        <w:rPr>
          <w:color w:val="000000"/>
          <w:sz w:val="20"/>
          <w:szCs w:val="20"/>
        </w:rPr>
        <w:t>Right now you have bn but I am not sure we define b anywhere. It should be easy for reader to see from this figure all of the parameters needed to navigate the whole paper, and parameters should be defined here and then used consistently throughout the paper.</w:t>
      </w:r>
    </w:p>
  </w:comment>
  <w:comment w:id="167" w:author="Tim Cernak" w:date="2023-06-19T14:49:00Z" w:initials="TAC">
    <w:p w14:paraId="01F4B3FE" w14:textId="77777777" w:rsidR="006257B4" w:rsidRDefault="006257B4" w:rsidP="00B37743">
      <w:r>
        <w:rPr>
          <w:rStyle w:val="CommentReference"/>
        </w:rPr>
        <w:annotationRef/>
      </w:r>
      <w:r>
        <w:rPr>
          <w:color w:val="000000"/>
          <w:sz w:val="20"/>
          <w:szCs w:val="20"/>
        </w:rPr>
        <w:t>Assuming this should now reference our recent Nature Synthesis</w:t>
      </w:r>
    </w:p>
  </w:comment>
  <w:comment w:id="170" w:author="Tim Cernak" w:date="2023-06-19T14:49:00Z" w:initials="TAC">
    <w:p w14:paraId="4A76A484" w14:textId="77777777" w:rsidR="006257B4" w:rsidRDefault="006257B4" w:rsidP="0085529B">
      <w:r>
        <w:rPr>
          <w:rStyle w:val="CommentReference"/>
        </w:rPr>
        <w:annotationRef/>
      </w:r>
      <w:r>
        <w:rPr>
          <w:color w:val="000000"/>
          <w:sz w:val="20"/>
          <w:szCs w:val="20"/>
        </w:rPr>
        <w:t>Isn’t this 2,048 dimensional data?</w:t>
      </w:r>
    </w:p>
  </w:comment>
  <w:comment w:id="172" w:author="Tim Cernak" w:date="2023-06-19T14:53:00Z" w:initials="TAC">
    <w:p w14:paraId="1D2ED9C0" w14:textId="77777777" w:rsidR="006257B4" w:rsidRDefault="006257B4" w:rsidP="00632AD7">
      <w:r>
        <w:rPr>
          <w:rStyle w:val="CommentReference"/>
        </w:rPr>
        <w:annotationRef/>
      </w:r>
      <w:r>
        <w:rPr>
          <w:color w:val="000000"/>
          <w:sz w:val="20"/>
          <w:szCs w:val="20"/>
        </w:rPr>
        <w:t>Missing Schneider difference fingerprints. It states our FP is different than others. Without weighting, is it different than Doyle’s? How is it different than Glorius and Reymond. There is a recent ChemRxiv with Buchwald, Jensen, Dreher, Kalyani (ask Clint) where I think they do RFPs and UMAP (maybe tSNE). Is this the same as our unweighted Fps?</w:t>
      </w:r>
    </w:p>
  </w:comment>
  <w:comment w:id="173" w:author="Mahjour, Babak" w:date="2023-06-19T21:06:00Z" w:initials="BM">
    <w:p w14:paraId="3BEA9BED" w14:textId="77777777" w:rsidR="00B4015B" w:rsidRDefault="00B4015B" w:rsidP="008C3A02">
      <w:r>
        <w:rPr>
          <w:rStyle w:val="CommentReference"/>
        </w:rPr>
        <w:annotationRef/>
      </w:r>
      <w:r>
        <w:rPr>
          <w:sz w:val="20"/>
          <w:szCs w:val="20"/>
        </w:rPr>
        <w:t>There’s a head-to-head comparison in the SI. Doyle looked at single components at a time, they were never combined. Closest would be Glorius</w:t>
      </w:r>
    </w:p>
  </w:comment>
  <w:comment w:id="177" w:author="Tim Cernak" w:date="2023-06-19T14:50:00Z" w:initials="TAC">
    <w:p w14:paraId="1941C8D4" w14:textId="6B5E4341" w:rsidR="006257B4" w:rsidRDefault="006257B4" w:rsidP="001357A4">
      <w:r>
        <w:rPr>
          <w:rStyle w:val="CommentReference"/>
        </w:rPr>
        <w:annotationRef/>
      </w:r>
      <w:r>
        <w:rPr>
          <w:color w:val="000000"/>
          <w:sz w:val="20"/>
          <w:szCs w:val="20"/>
        </w:rPr>
        <w:t xml:space="preserve">I don’t think we have yield. We need to be very careful about consistent use of yield, assay yield, conversion, PROD/IS. These are not interchangeable </w:t>
      </w:r>
    </w:p>
  </w:comment>
  <w:comment w:id="181" w:author="Tim Cernak" w:date="2023-06-19T14:53:00Z" w:initials="TAC">
    <w:p w14:paraId="38798E38" w14:textId="77777777" w:rsidR="00EF70B7" w:rsidRDefault="00EF70B7" w:rsidP="00EF70B7">
      <w:r>
        <w:rPr>
          <w:rStyle w:val="CommentReference"/>
        </w:rPr>
        <w:annotationRef/>
      </w:r>
      <w:r>
        <w:rPr>
          <w:color w:val="000000"/>
          <w:sz w:val="20"/>
          <w:szCs w:val="20"/>
        </w:rPr>
        <w:t>Missing Schneider difference fingerprints. It states our FP is different than others. Without weighting, is it different than Doyle’s? How is it different than Glorius and Reymond. There is a recent ChemRxiv with Buchwald, Jensen, Dreher, Kalyani (ask Clint) where I think they do RFPs and UMAP (maybe tSNE). Is this the same as our unweighted Fps?</w:t>
      </w:r>
    </w:p>
  </w:comment>
  <w:comment w:id="182" w:author="Mahjour, Babak" w:date="2023-06-19T21:06:00Z" w:initials="BM">
    <w:p w14:paraId="2A51B9E2" w14:textId="77777777" w:rsidR="00EF70B7" w:rsidRDefault="00EF70B7" w:rsidP="00EF70B7">
      <w:r>
        <w:rPr>
          <w:rStyle w:val="CommentReference"/>
        </w:rPr>
        <w:annotationRef/>
      </w:r>
      <w:r>
        <w:rPr>
          <w:sz w:val="20"/>
          <w:szCs w:val="20"/>
        </w:rPr>
        <w:t>There’s a head-to-head comparison in the SI. Doyle looked at single components at a time, they were never combined. Closest would be Glorius</w:t>
      </w:r>
    </w:p>
  </w:comment>
  <w:comment w:id="257" w:author="Tim Cernak" w:date="2023-06-19T15:24:00Z" w:initials="TAC">
    <w:p w14:paraId="650BAC7C" w14:textId="77777777" w:rsidR="004B023A" w:rsidRDefault="004B023A" w:rsidP="004B023A">
      <w:r>
        <w:rPr>
          <w:rStyle w:val="CommentReference"/>
        </w:rPr>
        <w:annotationRef/>
      </w:r>
      <w:r>
        <w:rPr>
          <w:color w:val="000000"/>
          <w:sz w:val="20"/>
          <w:szCs w:val="20"/>
        </w:rPr>
        <w:t xml:space="preserve">Need to describe A,B,C and move bulk of this to main text. </w:t>
      </w:r>
    </w:p>
  </w:comment>
  <w:comment w:id="314" w:author="Tim Cernak" w:date="2023-06-19T15:12:00Z" w:initials="TAC">
    <w:p w14:paraId="191E755E" w14:textId="77777777" w:rsidR="00886BF9" w:rsidRDefault="00886BF9" w:rsidP="00D95C4D">
      <w:r>
        <w:rPr>
          <w:rStyle w:val="CommentReference"/>
        </w:rPr>
        <w:annotationRef/>
      </w:r>
      <w:r>
        <w:rPr>
          <w:color w:val="000000"/>
          <w:sz w:val="20"/>
          <w:szCs w:val="20"/>
        </w:rPr>
        <w:t xml:space="preserve">This seemed to get a bit deep into Rose’s campaign as a tangent. I think it may be carryover language from earlier discussions. Now that we have the whole logic of HTE campaigns spelled out in another paper, would you change the way this is worded to focus on weighted Fps and tSNE? </w:t>
      </w:r>
    </w:p>
  </w:comment>
  <w:comment w:id="315" w:author="Tim Cernak" w:date="2023-06-19T15:19:00Z" w:initials="TAC">
    <w:p w14:paraId="097D4DEF" w14:textId="77777777" w:rsidR="00886BF9" w:rsidRDefault="00886BF9" w:rsidP="00D7233A">
      <w:r>
        <w:rPr>
          <w:rStyle w:val="CommentReference"/>
        </w:rPr>
        <w:annotationRef/>
      </w:r>
      <w:r>
        <w:rPr>
          <w:color w:val="000000"/>
          <w:sz w:val="20"/>
          <w:szCs w:val="20"/>
        </w:rPr>
        <w:t>I think one additional confounder here for me is the use of 1,2,3 to highlight zones in Fig 3B…..it makes me want to look at compound numbers in Fig 3C which is not the intent I think. Put all three circles in B into A, then draw a line pointing to both panel circles under titles :</w:t>
      </w:r>
    </w:p>
    <w:p w14:paraId="27237CC7" w14:textId="77777777" w:rsidR="00886BF9" w:rsidRDefault="00886BF9" w:rsidP="00D7233A">
      <w:r>
        <w:rPr>
          <w:color w:val="000000"/>
          <w:sz w:val="20"/>
          <w:szCs w:val="20"/>
        </w:rPr>
        <w:t>“Initial Reactions”</w:t>
      </w:r>
    </w:p>
    <w:p w14:paraId="1776A58D" w14:textId="77777777" w:rsidR="00886BF9" w:rsidRDefault="00886BF9" w:rsidP="00D7233A">
      <w:r>
        <w:rPr>
          <w:color w:val="000000"/>
          <w:sz w:val="20"/>
          <w:szCs w:val="20"/>
        </w:rPr>
        <w:t>“Method Optimization”</w:t>
      </w:r>
    </w:p>
    <w:p w14:paraId="0073F0F3" w14:textId="77777777" w:rsidR="00886BF9" w:rsidRDefault="00886BF9" w:rsidP="00D7233A">
      <w:r>
        <w:rPr>
          <w:color w:val="000000"/>
          <w:sz w:val="20"/>
          <w:szCs w:val="20"/>
        </w:rPr>
        <w:t>“Scope Exploration”</w:t>
      </w:r>
    </w:p>
  </w:comment>
  <w:comment w:id="346" w:author="Tim Cernak" w:date="2023-06-19T15:24:00Z" w:initials="TAC">
    <w:p w14:paraId="6748378E" w14:textId="77777777" w:rsidR="00886BF9" w:rsidRDefault="00886BF9" w:rsidP="00591849">
      <w:r>
        <w:rPr>
          <w:rStyle w:val="CommentReference"/>
        </w:rPr>
        <w:annotationRef/>
      </w:r>
      <w:r>
        <w:rPr>
          <w:color w:val="000000"/>
          <w:sz w:val="20"/>
          <w:szCs w:val="20"/>
        </w:rPr>
        <w:t xml:space="preserve">Need to describe A,B,C and move bulk of this to main text. </w:t>
      </w:r>
    </w:p>
  </w:comment>
  <w:comment w:id="348" w:author="Tim Cernak" w:date="2023-06-19T15:24:00Z" w:initials="TAC">
    <w:p w14:paraId="58AC5E73" w14:textId="77777777" w:rsidR="00886BF9" w:rsidRDefault="00886BF9" w:rsidP="00774390">
      <w:r>
        <w:rPr>
          <w:rStyle w:val="CommentReference"/>
        </w:rPr>
        <w:annotationRef/>
      </w:r>
      <w:r>
        <w:rPr>
          <w:color w:val="000000"/>
          <w:sz w:val="20"/>
          <w:szCs w:val="20"/>
        </w:rPr>
        <w:t>Could cite papers by Jurgen Bajorath showing how to highlight drug discovery activity cliffs in data visualization</w:t>
      </w:r>
    </w:p>
  </w:comment>
  <w:comment w:id="349" w:author="Mahjour, Babak" w:date="2023-06-19T17:53:00Z" w:initials="BM">
    <w:p w14:paraId="00D7DB15" w14:textId="77777777" w:rsidR="00B77F2D" w:rsidRDefault="00B77F2D" w:rsidP="00B43AED">
      <w:r>
        <w:rPr>
          <w:rStyle w:val="CommentReference"/>
        </w:rPr>
        <w:annotationRef/>
      </w:r>
      <w:r>
        <w:rPr>
          <w:sz w:val="20"/>
          <w:szCs w:val="20"/>
        </w:rPr>
        <w:t>This is the citation at the end of the sentence</w:t>
      </w:r>
    </w:p>
  </w:comment>
  <w:comment w:id="359" w:author="Tim Cernak" w:date="2023-06-19T15:29:00Z" w:initials="TAC">
    <w:p w14:paraId="208206EE" w14:textId="2C519C8B" w:rsidR="00886BF9" w:rsidRDefault="00886BF9" w:rsidP="00A842C8">
      <w:r>
        <w:rPr>
          <w:rStyle w:val="CommentReference"/>
        </w:rPr>
        <w:annotationRef/>
      </w:r>
      <w:r>
        <w:rPr>
          <w:color w:val="000000"/>
          <w:sz w:val="20"/>
          <w:szCs w:val="20"/>
        </w:rPr>
        <w:t>Show a boxplot of solvent versus PROD/IS. Why is our visual better/different?</w:t>
      </w:r>
    </w:p>
  </w:comment>
  <w:comment w:id="360" w:author="Mahjour, Babak" w:date="2023-06-19T19:22:00Z" w:initials="BM">
    <w:p w14:paraId="4353B0B3" w14:textId="77777777" w:rsidR="000F45DE" w:rsidRDefault="000F45DE" w:rsidP="0070029F">
      <w:r>
        <w:rPr>
          <w:rStyle w:val="CommentReference"/>
        </w:rPr>
        <w:annotationRef/>
      </w:r>
      <w:r>
        <w:rPr>
          <w:sz w:val="20"/>
          <w:szCs w:val="20"/>
        </w:rPr>
        <w:t>Because there’s no structural relation between boxplots. You can’t see the reactivity cliff</w:t>
      </w:r>
    </w:p>
  </w:comment>
  <w:comment w:id="415" w:author="Tim Cernak" w:date="2023-06-19T15:37:00Z" w:initials="TAC">
    <w:p w14:paraId="13001190" w14:textId="38A150A8" w:rsidR="00886BF9" w:rsidRDefault="00886BF9" w:rsidP="00191642">
      <w:r>
        <w:rPr>
          <w:rStyle w:val="CommentReference"/>
        </w:rPr>
        <w:annotationRef/>
      </w:r>
      <w:r>
        <w:rPr>
          <w:color w:val="000000"/>
          <w:sz w:val="20"/>
          <w:szCs w:val="20"/>
        </w:rPr>
        <w:t>Using the word “very” should be avoided. Let your reader decide if it’s simple or very simple….if you try to convince them it’s very very simple it often weakens the punch.</w:t>
      </w:r>
    </w:p>
  </w:comment>
  <w:comment w:id="419" w:author="Tim Cernak" w:date="2023-06-19T15:38:00Z" w:initials="TAC">
    <w:p w14:paraId="7396DE3A" w14:textId="77777777" w:rsidR="00886BF9" w:rsidRDefault="00886BF9" w:rsidP="00226340">
      <w:r>
        <w:rPr>
          <w:rStyle w:val="CommentReference"/>
        </w:rPr>
        <w:annotationRef/>
      </w:r>
      <w:r>
        <w:rPr>
          <w:color w:val="000000"/>
          <w:sz w:val="20"/>
          <w:szCs w:val="20"/>
        </w:rPr>
        <w:t>We need to introduce/cite that Konig or Rueping paper describing the use of methanol that informed this discovery</w:t>
      </w:r>
    </w:p>
  </w:comment>
  <w:comment w:id="483" w:author="Tim Cernak" w:date="2023-06-19T15:41:00Z" w:initials="TAC">
    <w:p w14:paraId="77349CB7" w14:textId="77777777" w:rsidR="00886BF9" w:rsidRDefault="00886BF9" w:rsidP="00CF0BE0">
      <w:r>
        <w:rPr>
          <w:rStyle w:val="CommentReference"/>
        </w:rPr>
        <w:annotationRef/>
      </w:r>
      <w:r>
        <w:rPr>
          <w:color w:val="000000"/>
          <w:sz w:val="20"/>
          <w:szCs w:val="20"/>
        </w:rPr>
        <w:t>What is a manifold?</w:t>
      </w:r>
    </w:p>
  </w:comment>
  <w:comment w:id="486" w:author="Tim Cernak" w:date="2023-06-19T15:43:00Z" w:initials="TAC">
    <w:p w14:paraId="3B3A1A03" w14:textId="77777777" w:rsidR="00886BF9" w:rsidRDefault="00886BF9" w:rsidP="00745CB9">
      <w:r>
        <w:rPr>
          <w:rStyle w:val="CommentReference"/>
        </w:rPr>
        <w:annotationRef/>
      </w:r>
      <w:r>
        <w:rPr>
          <w:color w:val="000000"/>
          <w:sz w:val="20"/>
          <w:szCs w:val="20"/>
        </w:rPr>
        <w:t>Hoping that we don’t need to change embedding algorithms or hyper parameters to reach the conclusions we have. This should be focused on weighting only so we don’t have to unpack what a tSNE or UMAP or PCA is and how it works data science 101 style. I think we can do the whole paper in tSNE, and have UMAP and PCA and SOM in the 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7FBDFE" w15:done="1"/>
  <w15:commentEx w15:paraId="301D6067" w15:done="1"/>
  <w15:commentEx w15:paraId="01F4B3FE" w15:done="1"/>
  <w15:commentEx w15:paraId="4A76A484" w15:done="1"/>
  <w15:commentEx w15:paraId="1D2ED9C0" w15:done="1"/>
  <w15:commentEx w15:paraId="3BEA9BED" w15:paraIdParent="1D2ED9C0" w15:done="1"/>
  <w15:commentEx w15:paraId="1941C8D4" w15:done="1"/>
  <w15:commentEx w15:paraId="38798E38" w15:done="1"/>
  <w15:commentEx w15:paraId="2A51B9E2" w15:paraIdParent="38798E38" w15:done="1"/>
  <w15:commentEx w15:paraId="650BAC7C" w15:done="1"/>
  <w15:commentEx w15:paraId="191E755E" w15:done="1"/>
  <w15:commentEx w15:paraId="0073F0F3" w15:paraIdParent="191E755E" w15:done="1"/>
  <w15:commentEx w15:paraId="6748378E" w15:done="0"/>
  <w15:commentEx w15:paraId="58AC5E73" w15:done="1"/>
  <w15:commentEx w15:paraId="00D7DB15" w15:paraIdParent="58AC5E73" w15:done="1"/>
  <w15:commentEx w15:paraId="208206EE" w15:done="1"/>
  <w15:commentEx w15:paraId="4353B0B3" w15:paraIdParent="208206EE" w15:done="1"/>
  <w15:commentEx w15:paraId="13001190" w15:done="1"/>
  <w15:commentEx w15:paraId="7396DE3A" w15:done="1"/>
  <w15:commentEx w15:paraId="77349CB7" w15:done="0"/>
  <w15:commentEx w15:paraId="3B3A1A0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AE283" w16cex:dateUtc="2023-06-19T18:19:00Z"/>
  <w16cex:commentExtensible w16cex:durableId="283AE958" w16cex:dateUtc="2023-06-19T18:48:00Z"/>
  <w16cex:commentExtensible w16cex:durableId="283AE975" w16cex:dateUtc="2023-06-19T18:49:00Z"/>
  <w16cex:commentExtensible w16cex:durableId="283AE994" w16cex:dateUtc="2023-06-19T18:49:00Z"/>
  <w16cex:commentExtensible w16cex:durableId="283AEA57" w16cex:dateUtc="2023-06-19T18:53:00Z"/>
  <w16cex:commentExtensible w16cex:durableId="283B41EE" w16cex:dateUtc="2023-06-20T01:06:00Z"/>
  <w16cex:commentExtensible w16cex:durableId="283AE9D3" w16cex:dateUtc="2023-06-19T18:50:00Z"/>
  <w16cex:commentExtensible w16cex:durableId="283C98D6" w16cex:dateUtc="2023-06-19T18:53:00Z"/>
  <w16cex:commentExtensible w16cex:durableId="283C98D5" w16cex:dateUtc="2023-06-20T01:06:00Z"/>
  <w16cex:commentExtensible w16cex:durableId="283C903F" w16cex:dateUtc="2023-06-19T19:24:00Z"/>
  <w16cex:commentExtensible w16cex:durableId="283AEEF8" w16cex:dateUtc="2023-06-19T19:12:00Z"/>
  <w16cex:commentExtensible w16cex:durableId="283AF074" w16cex:dateUtc="2023-06-19T19:19:00Z"/>
  <w16cex:commentExtensible w16cex:durableId="283AF197" w16cex:dateUtc="2023-06-19T19:24:00Z"/>
  <w16cex:commentExtensible w16cex:durableId="283AF1CB" w16cex:dateUtc="2023-06-19T19:24:00Z"/>
  <w16cex:commentExtensible w16cex:durableId="283B14A0" w16cex:dateUtc="2023-06-19T21:53:00Z"/>
  <w16cex:commentExtensible w16cex:durableId="283AF2CD" w16cex:dateUtc="2023-06-19T19:29:00Z"/>
  <w16cex:commentExtensible w16cex:durableId="283B296D" w16cex:dateUtc="2023-06-19T23:22:00Z"/>
  <w16cex:commentExtensible w16cex:durableId="283AF4A9" w16cex:dateUtc="2023-06-19T19:37:00Z"/>
  <w16cex:commentExtensible w16cex:durableId="283AF4F5" w16cex:dateUtc="2023-06-19T19:38:00Z"/>
  <w16cex:commentExtensible w16cex:durableId="283AF5BC" w16cex:dateUtc="2023-06-19T19:41:00Z"/>
  <w16cex:commentExtensible w16cex:durableId="283AF627" w16cex:dateUtc="2023-06-19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7FBDFE" w16cid:durableId="283AE283"/>
  <w16cid:commentId w16cid:paraId="301D6067" w16cid:durableId="283AE958"/>
  <w16cid:commentId w16cid:paraId="01F4B3FE" w16cid:durableId="283AE975"/>
  <w16cid:commentId w16cid:paraId="4A76A484" w16cid:durableId="283AE994"/>
  <w16cid:commentId w16cid:paraId="1D2ED9C0" w16cid:durableId="283AEA57"/>
  <w16cid:commentId w16cid:paraId="3BEA9BED" w16cid:durableId="283B41EE"/>
  <w16cid:commentId w16cid:paraId="1941C8D4" w16cid:durableId="283AE9D3"/>
  <w16cid:commentId w16cid:paraId="38798E38" w16cid:durableId="283C98D6"/>
  <w16cid:commentId w16cid:paraId="2A51B9E2" w16cid:durableId="283C98D5"/>
  <w16cid:commentId w16cid:paraId="650BAC7C" w16cid:durableId="283C903F"/>
  <w16cid:commentId w16cid:paraId="191E755E" w16cid:durableId="283AEEF8"/>
  <w16cid:commentId w16cid:paraId="0073F0F3" w16cid:durableId="283AF074"/>
  <w16cid:commentId w16cid:paraId="6748378E" w16cid:durableId="283AF197"/>
  <w16cid:commentId w16cid:paraId="58AC5E73" w16cid:durableId="283AF1CB"/>
  <w16cid:commentId w16cid:paraId="00D7DB15" w16cid:durableId="283B14A0"/>
  <w16cid:commentId w16cid:paraId="208206EE" w16cid:durableId="283AF2CD"/>
  <w16cid:commentId w16cid:paraId="4353B0B3" w16cid:durableId="283B296D"/>
  <w16cid:commentId w16cid:paraId="13001190" w16cid:durableId="283AF4A9"/>
  <w16cid:commentId w16cid:paraId="7396DE3A" w16cid:durableId="283AF4F5"/>
  <w16cid:commentId w16cid:paraId="77349CB7" w16cid:durableId="283AF5BC"/>
  <w16cid:commentId w16cid:paraId="3B3A1A03" w16cid:durableId="283AF62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hjour, Babak">
    <w15:presenceInfo w15:providerId="AD" w15:userId="S::bmahjour@umich.edu::a3f732f2-468f-4457-8502-e3858b8f9932"/>
  </w15:person>
  <w15:person w15:author="Microsoft Office User">
    <w15:presenceInfo w15:providerId="None" w15:userId="Microsoft Office User"/>
  </w15:person>
  <w15:person w15:author="Tim Cernak">
    <w15:presenceInfo w15:providerId="None" w15:userId="Tim Cern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Amer Chem Society Cop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zdvwzrs8wprsxepf9bpt9vnv9v5vapv55v9&quot;&gt;refs&lt;record-ids&gt;&lt;item&gt;1&lt;/item&gt;&lt;item&gt;2&lt;/item&gt;&lt;item&gt;3&lt;/item&gt;&lt;item&gt;4&lt;/item&gt;&lt;item&gt;5&lt;/item&gt;&lt;item&gt;6&lt;/item&gt;&lt;item&gt;7&lt;/item&gt;&lt;item&gt;8&lt;/item&gt;&lt;item&gt;9&lt;/item&gt;&lt;item&gt;10&lt;/item&gt;&lt;item&gt;11&lt;/item&gt;&lt;item&gt;12&lt;/item&gt;&lt;item&gt;13&lt;/item&gt;&lt;item&gt;14&lt;/item&gt;&lt;item&gt;16&lt;/item&gt;&lt;item&gt;17&lt;/item&gt;&lt;item&gt;18&lt;/item&gt;&lt;item&gt;19&lt;/item&gt;&lt;item&gt;20&lt;/item&gt;&lt;item&gt;21&lt;/item&gt;&lt;item&gt;22&lt;/item&gt;&lt;item&gt;24&lt;/item&gt;&lt;item&gt;33&lt;/item&gt;&lt;item&gt;49&lt;/item&gt;&lt;item&gt;60&lt;/item&gt;&lt;item&gt;61&lt;/item&gt;&lt;item&gt;63&lt;/item&gt;&lt;item&gt;64&lt;/item&gt;&lt;/record-ids&gt;&lt;/item&gt;&lt;/Libraries&gt;"/>
  </w:docVars>
  <w:rsids>
    <w:rsidRoot w:val="00B7773A"/>
    <w:rsid w:val="00047DC7"/>
    <w:rsid w:val="0005593B"/>
    <w:rsid w:val="0007013D"/>
    <w:rsid w:val="00080617"/>
    <w:rsid w:val="000901B7"/>
    <w:rsid w:val="000D0522"/>
    <w:rsid w:val="000D07B9"/>
    <w:rsid w:val="000E5A31"/>
    <w:rsid w:val="000F45DE"/>
    <w:rsid w:val="00101D0D"/>
    <w:rsid w:val="001110CB"/>
    <w:rsid w:val="001115EF"/>
    <w:rsid w:val="00126326"/>
    <w:rsid w:val="001527C1"/>
    <w:rsid w:val="0015795E"/>
    <w:rsid w:val="00173819"/>
    <w:rsid w:val="00191585"/>
    <w:rsid w:val="001A69A0"/>
    <w:rsid w:val="001A741D"/>
    <w:rsid w:val="001A79A4"/>
    <w:rsid w:val="001B7BED"/>
    <w:rsid w:val="001E707C"/>
    <w:rsid w:val="001F2514"/>
    <w:rsid w:val="001F4756"/>
    <w:rsid w:val="001F5D59"/>
    <w:rsid w:val="002063E8"/>
    <w:rsid w:val="00206584"/>
    <w:rsid w:val="00210B11"/>
    <w:rsid w:val="00235D3B"/>
    <w:rsid w:val="0025324D"/>
    <w:rsid w:val="00273A37"/>
    <w:rsid w:val="00273E27"/>
    <w:rsid w:val="00290F64"/>
    <w:rsid w:val="002A27E5"/>
    <w:rsid w:val="002C341B"/>
    <w:rsid w:val="002E08CD"/>
    <w:rsid w:val="002E618E"/>
    <w:rsid w:val="002E76E6"/>
    <w:rsid w:val="002F5A05"/>
    <w:rsid w:val="00301EBB"/>
    <w:rsid w:val="003061C1"/>
    <w:rsid w:val="00314D14"/>
    <w:rsid w:val="003176B8"/>
    <w:rsid w:val="00321FCF"/>
    <w:rsid w:val="00343A77"/>
    <w:rsid w:val="00360A65"/>
    <w:rsid w:val="003614CB"/>
    <w:rsid w:val="0036421B"/>
    <w:rsid w:val="00366AA4"/>
    <w:rsid w:val="0037395F"/>
    <w:rsid w:val="00393CCF"/>
    <w:rsid w:val="00397472"/>
    <w:rsid w:val="003A3ED6"/>
    <w:rsid w:val="003D462C"/>
    <w:rsid w:val="003D7847"/>
    <w:rsid w:val="003F320A"/>
    <w:rsid w:val="00406C19"/>
    <w:rsid w:val="0043543B"/>
    <w:rsid w:val="00463C14"/>
    <w:rsid w:val="004701C0"/>
    <w:rsid w:val="00472467"/>
    <w:rsid w:val="004A6323"/>
    <w:rsid w:val="004B023A"/>
    <w:rsid w:val="004E3217"/>
    <w:rsid w:val="004E3DD5"/>
    <w:rsid w:val="004F05E0"/>
    <w:rsid w:val="00500721"/>
    <w:rsid w:val="00510592"/>
    <w:rsid w:val="0051789D"/>
    <w:rsid w:val="005477C0"/>
    <w:rsid w:val="0055496A"/>
    <w:rsid w:val="005578A1"/>
    <w:rsid w:val="0057074E"/>
    <w:rsid w:val="0057524B"/>
    <w:rsid w:val="00576018"/>
    <w:rsid w:val="005A21EA"/>
    <w:rsid w:val="005B0AF7"/>
    <w:rsid w:val="00600BAB"/>
    <w:rsid w:val="00602F1F"/>
    <w:rsid w:val="00620F8F"/>
    <w:rsid w:val="0062474E"/>
    <w:rsid w:val="006257B4"/>
    <w:rsid w:val="00637E89"/>
    <w:rsid w:val="00645404"/>
    <w:rsid w:val="006717EB"/>
    <w:rsid w:val="00674761"/>
    <w:rsid w:val="00674FEE"/>
    <w:rsid w:val="00681F38"/>
    <w:rsid w:val="00685B87"/>
    <w:rsid w:val="006C1C86"/>
    <w:rsid w:val="006E4F21"/>
    <w:rsid w:val="006E7669"/>
    <w:rsid w:val="00711010"/>
    <w:rsid w:val="00754D23"/>
    <w:rsid w:val="007567E9"/>
    <w:rsid w:val="00756DE6"/>
    <w:rsid w:val="007752FE"/>
    <w:rsid w:val="00793727"/>
    <w:rsid w:val="007A0B77"/>
    <w:rsid w:val="007A5A07"/>
    <w:rsid w:val="007A603A"/>
    <w:rsid w:val="007B48CB"/>
    <w:rsid w:val="007B7D01"/>
    <w:rsid w:val="007C6189"/>
    <w:rsid w:val="007D2513"/>
    <w:rsid w:val="007D299E"/>
    <w:rsid w:val="007E2084"/>
    <w:rsid w:val="007E7CD9"/>
    <w:rsid w:val="007F43E4"/>
    <w:rsid w:val="0081612B"/>
    <w:rsid w:val="0081620F"/>
    <w:rsid w:val="00817036"/>
    <w:rsid w:val="00827A3D"/>
    <w:rsid w:val="00856976"/>
    <w:rsid w:val="00867638"/>
    <w:rsid w:val="00870010"/>
    <w:rsid w:val="008730FE"/>
    <w:rsid w:val="008816F2"/>
    <w:rsid w:val="00883EDF"/>
    <w:rsid w:val="00886BF9"/>
    <w:rsid w:val="00890605"/>
    <w:rsid w:val="008A1453"/>
    <w:rsid w:val="008A162A"/>
    <w:rsid w:val="008C615B"/>
    <w:rsid w:val="008D6BE0"/>
    <w:rsid w:val="008E07C5"/>
    <w:rsid w:val="008E50F6"/>
    <w:rsid w:val="008E7299"/>
    <w:rsid w:val="008F5117"/>
    <w:rsid w:val="008F7635"/>
    <w:rsid w:val="00931E3C"/>
    <w:rsid w:val="00934B84"/>
    <w:rsid w:val="00942CC0"/>
    <w:rsid w:val="009471A6"/>
    <w:rsid w:val="00957869"/>
    <w:rsid w:val="00967D14"/>
    <w:rsid w:val="00982CC1"/>
    <w:rsid w:val="009A0970"/>
    <w:rsid w:val="009B1778"/>
    <w:rsid w:val="009E6A1B"/>
    <w:rsid w:val="009F7CFC"/>
    <w:rsid w:val="00A02E80"/>
    <w:rsid w:val="00A03551"/>
    <w:rsid w:val="00A046F4"/>
    <w:rsid w:val="00A40C20"/>
    <w:rsid w:val="00A4764C"/>
    <w:rsid w:val="00A54702"/>
    <w:rsid w:val="00AB256C"/>
    <w:rsid w:val="00AB5188"/>
    <w:rsid w:val="00AB7563"/>
    <w:rsid w:val="00AC13A9"/>
    <w:rsid w:val="00AD4B82"/>
    <w:rsid w:val="00B01092"/>
    <w:rsid w:val="00B027A7"/>
    <w:rsid w:val="00B10E90"/>
    <w:rsid w:val="00B16705"/>
    <w:rsid w:val="00B30758"/>
    <w:rsid w:val="00B33751"/>
    <w:rsid w:val="00B4015B"/>
    <w:rsid w:val="00B67715"/>
    <w:rsid w:val="00B72FC9"/>
    <w:rsid w:val="00B76026"/>
    <w:rsid w:val="00B7773A"/>
    <w:rsid w:val="00B77F2D"/>
    <w:rsid w:val="00B835EA"/>
    <w:rsid w:val="00BA5EC8"/>
    <w:rsid w:val="00BB4B13"/>
    <w:rsid w:val="00BB5086"/>
    <w:rsid w:val="00BB5D60"/>
    <w:rsid w:val="00BC571C"/>
    <w:rsid w:val="00BD0D2E"/>
    <w:rsid w:val="00BD631F"/>
    <w:rsid w:val="00BE3430"/>
    <w:rsid w:val="00BE3774"/>
    <w:rsid w:val="00BF1460"/>
    <w:rsid w:val="00BF247E"/>
    <w:rsid w:val="00C04933"/>
    <w:rsid w:val="00C14DA3"/>
    <w:rsid w:val="00C44E63"/>
    <w:rsid w:val="00C451D0"/>
    <w:rsid w:val="00C5206A"/>
    <w:rsid w:val="00C727DF"/>
    <w:rsid w:val="00C743B2"/>
    <w:rsid w:val="00C74420"/>
    <w:rsid w:val="00C752EB"/>
    <w:rsid w:val="00C83965"/>
    <w:rsid w:val="00C84E05"/>
    <w:rsid w:val="00C93F8D"/>
    <w:rsid w:val="00CB35A0"/>
    <w:rsid w:val="00CE44D3"/>
    <w:rsid w:val="00D013EE"/>
    <w:rsid w:val="00D03164"/>
    <w:rsid w:val="00D031D4"/>
    <w:rsid w:val="00D1486C"/>
    <w:rsid w:val="00D15C58"/>
    <w:rsid w:val="00D1771B"/>
    <w:rsid w:val="00D275CB"/>
    <w:rsid w:val="00D30878"/>
    <w:rsid w:val="00D344F6"/>
    <w:rsid w:val="00D34D0D"/>
    <w:rsid w:val="00D41F31"/>
    <w:rsid w:val="00D67F38"/>
    <w:rsid w:val="00D747C0"/>
    <w:rsid w:val="00D77188"/>
    <w:rsid w:val="00D8662C"/>
    <w:rsid w:val="00D87A32"/>
    <w:rsid w:val="00DA0597"/>
    <w:rsid w:val="00DA4663"/>
    <w:rsid w:val="00DA5370"/>
    <w:rsid w:val="00DB1D5F"/>
    <w:rsid w:val="00DB4105"/>
    <w:rsid w:val="00DC2D76"/>
    <w:rsid w:val="00DC3F65"/>
    <w:rsid w:val="00DC630A"/>
    <w:rsid w:val="00DD5BC2"/>
    <w:rsid w:val="00DD6CA2"/>
    <w:rsid w:val="00DE4733"/>
    <w:rsid w:val="00E273D1"/>
    <w:rsid w:val="00E5641E"/>
    <w:rsid w:val="00EA7B77"/>
    <w:rsid w:val="00EE111C"/>
    <w:rsid w:val="00EE2B48"/>
    <w:rsid w:val="00EE2CDE"/>
    <w:rsid w:val="00EE74D7"/>
    <w:rsid w:val="00EF3433"/>
    <w:rsid w:val="00EF5834"/>
    <w:rsid w:val="00EF70B7"/>
    <w:rsid w:val="00F01834"/>
    <w:rsid w:val="00F070F9"/>
    <w:rsid w:val="00F110FB"/>
    <w:rsid w:val="00F47FA7"/>
    <w:rsid w:val="00F62870"/>
    <w:rsid w:val="00F70245"/>
    <w:rsid w:val="00F761D4"/>
    <w:rsid w:val="00F86769"/>
    <w:rsid w:val="00F947C2"/>
    <w:rsid w:val="00F94FF7"/>
    <w:rsid w:val="00F95593"/>
    <w:rsid w:val="00FB72FB"/>
    <w:rsid w:val="00FD64DF"/>
    <w:rsid w:val="00FE16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11551"/>
  <w15:chartTrackingRefBased/>
  <w15:docId w15:val="{FA1FA55F-E5F9-4049-96EF-108E7751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0E9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01834"/>
    <w:rPr>
      <w:color w:val="0563C1" w:themeColor="hyperlink"/>
      <w:u w:val="single"/>
    </w:rPr>
  </w:style>
  <w:style w:type="paragraph" w:customStyle="1" w:styleId="EndNoteBibliographyTitle">
    <w:name w:val="EndNote Bibliography Title"/>
    <w:basedOn w:val="Normal"/>
    <w:link w:val="EndNoteBibliographyTitleChar"/>
    <w:rsid w:val="00754D23"/>
    <w:pPr>
      <w:jc w:val="center"/>
    </w:pPr>
    <w:rPr>
      <w:rFonts w:ascii="Arial" w:hAnsi="Arial" w:cs="Arial"/>
      <w:sz w:val="22"/>
    </w:rPr>
  </w:style>
  <w:style w:type="character" w:customStyle="1" w:styleId="EndNoteBibliographyTitleChar">
    <w:name w:val="EndNote Bibliography Title Char"/>
    <w:basedOn w:val="DefaultParagraphFont"/>
    <w:link w:val="EndNoteBibliographyTitle"/>
    <w:rsid w:val="00754D23"/>
    <w:rPr>
      <w:rFonts w:ascii="Arial" w:hAnsi="Arial" w:cs="Arial"/>
      <w:sz w:val="22"/>
    </w:rPr>
  </w:style>
  <w:style w:type="paragraph" w:customStyle="1" w:styleId="EndNoteBibliography">
    <w:name w:val="EndNote Bibliography"/>
    <w:basedOn w:val="Normal"/>
    <w:link w:val="EndNoteBibliographyChar"/>
    <w:rsid w:val="00754D23"/>
    <w:rPr>
      <w:rFonts w:ascii="Arial" w:hAnsi="Arial" w:cs="Arial"/>
      <w:sz w:val="22"/>
    </w:rPr>
  </w:style>
  <w:style w:type="character" w:customStyle="1" w:styleId="EndNoteBibliographyChar">
    <w:name w:val="EndNote Bibliography Char"/>
    <w:basedOn w:val="DefaultParagraphFont"/>
    <w:link w:val="EndNoteBibliography"/>
    <w:rsid w:val="00754D23"/>
    <w:rPr>
      <w:rFonts w:ascii="Arial" w:hAnsi="Arial" w:cs="Arial"/>
      <w:sz w:val="22"/>
    </w:rPr>
  </w:style>
  <w:style w:type="character" w:styleId="UnresolvedMention">
    <w:name w:val="Unresolved Mention"/>
    <w:basedOn w:val="DefaultParagraphFont"/>
    <w:uiPriority w:val="99"/>
    <w:semiHidden/>
    <w:unhideWhenUsed/>
    <w:rsid w:val="00754D23"/>
    <w:rPr>
      <w:color w:val="605E5C"/>
      <w:shd w:val="clear" w:color="auto" w:fill="E1DFDD"/>
    </w:rPr>
  </w:style>
  <w:style w:type="paragraph" w:styleId="Revision">
    <w:name w:val="Revision"/>
    <w:hidden/>
    <w:uiPriority w:val="99"/>
    <w:semiHidden/>
    <w:rsid w:val="002E618E"/>
  </w:style>
  <w:style w:type="character" w:styleId="CommentReference">
    <w:name w:val="annotation reference"/>
    <w:basedOn w:val="DefaultParagraphFont"/>
    <w:uiPriority w:val="99"/>
    <w:semiHidden/>
    <w:unhideWhenUsed/>
    <w:rsid w:val="002E618E"/>
    <w:rPr>
      <w:sz w:val="16"/>
      <w:szCs w:val="16"/>
    </w:rPr>
  </w:style>
  <w:style w:type="paragraph" w:styleId="CommentText">
    <w:name w:val="annotation text"/>
    <w:basedOn w:val="Normal"/>
    <w:link w:val="CommentTextChar"/>
    <w:uiPriority w:val="99"/>
    <w:semiHidden/>
    <w:unhideWhenUsed/>
    <w:rsid w:val="002E618E"/>
    <w:rPr>
      <w:sz w:val="20"/>
      <w:szCs w:val="20"/>
    </w:rPr>
  </w:style>
  <w:style w:type="character" w:customStyle="1" w:styleId="CommentTextChar">
    <w:name w:val="Comment Text Char"/>
    <w:basedOn w:val="DefaultParagraphFont"/>
    <w:link w:val="CommentText"/>
    <w:uiPriority w:val="99"/>
    <w:semiHidden/>
    <w:rsid w:val="002E618E"/>
    <w:rPr>
      <w:sz w:val="20"/>
      <w:szCs w:val="20"/>
    </w:rPr>
  </w:style>
  <w:style w:type="paragraph" w:styleId="CommentSubject">
    <w:name w:val="annotation subject"/>
    <w:basedOn w:val="CommentText"/>
    <w:next w:val="CommentText"/>
    <w:link w:val="CommentSubjectChar"/>
    <w:uiPriority w:val="99"/>
    <w:semiHidden/>
    <w:unhideWhenUsed/>
    <w:rsid w:val="002E618E"/>
    <w:rPr>
      <w:b/>
      <w:bCs/>
    </w:rPr>
  </w:style>
  <w:style w:type="character" w:customStyle="1" w:styleId="CommentSubjectChar">
    <w:name w:val="Comment Subject Char"/>
    <w:basedOn w:val="CommentTextChar"/>
    <w:link w:val="CommentSubject"/>
    <w:uiPriority w:val="99"/>
    <w:semiHidden/>
    <w:rsid w:val="002E61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2192">
      <w:bodyDiv w:val="1"/>
      <w:marLeft w:val="0"/>
      <w:marRight w:val="0"/>
      <w:marTop w:val="0"/>
      <w:marBottom w:val="0"/>
      <w:divBdr>
        <w:top w:val="none" w:sz="0" w:space="0" w:color="auto"/>
        <w:left w:val="none" w:sz="0" w:space="0" w:color="auto"/>
        <w:bottom w:val="none" w:sz="0" w:space="0" w:color="auto"/>
        <w:right w:val="none" w:sz="0" w:space="0" w:color="auto"/>
      </w:divBdr>
      <w:divsChild>
        <w:div w:id="996689747">
          <w:marLeft w:val="0"/>
          <w:marRight w:val="0"/>
          <w:marTop w:val="0"/>
          <w:marBottom w:val="0"/>
          <w:divBdr>
            <w:top w:val="none" w:sz="0" w:space="0" w:color="auto"/>
            <w:left w:val="none" w:sz="0" w:space="0" w:color="auto"/>
            <w:bottom w:val="none" w:sz="0" w:space="0" w:color="auto"/>
            <w:right w:val="none" w:sz="0" w:space="0" w:color="auto"/>
          </w:divBdr>
          <w:divsChild>
            <w:div w:id="1900051806">
              <w:marLeft w:val="0"/>
              <w:marRight w:val="0"/>
              <w:marTop w:val="0"/>
              <w:marBottom w:val="0"/>
              <w:divBdr>
                <w:top w:val="none" w:sz="0" w:space="0" w:color="auto"/>
                <w:left w:val="none" w:sz="0" w:space="0" w:color="auto"/>
                <w:bottom w:val="none" w:sz="0" w:space="0" w:color="auto"/>
                <w:right w:val="none" w:sz="0" w:space="0" w:color="auto"/>
              </w:divBdr>
              <w:divsChild>
                <w:div w:id="16582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633">
          <w:marLeft w:val="0"/>
          <w:marRight w:val="0"/>
          <w:marTop w:val="0"/>
          <w:marBottom w:val="0"/>
          <w:divBdr>
            <w:top w:val="none" w:sz="0" w:space="0" w:color="auto"/>
            <w:left w:val="none" w:sz="0" w:space="0" w:color="auto"/>
            <w:bottom w:val="none" w:sz="0" w:space="0" w:color="auto"/>
            <w:right w:val="none" w:sz="0" w:space="0" w:color="auto"/>
          </w:divBdr>
          <w:divsChild>
            <w:div w:id="1237785142">
              <w:marLeft w:val="0"/>
              <w:marRight w:val="0"/>
              <w:marTop w:val="0"/>
              <w:marBottom w:val="0"/>
              <w:divBdr>
                <w:top w:val="none" w:sz="0" w:space="0" w:color="auto"/>
                <w:left w:val="none" w:sz="0" w:space="0" w:color="auto"/>
                <w:bottom w:val="none" w:sz="0" w:space="0" w:color="auto"/>
                <w:right w:val="none" w:sz="0" w:space="0" w:color="auto"/>
              </w:divBdr>
              <w:divsChild>
                <w:div w:id="13819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8445">
      <w:bodyDiv w:val="1"/>
      <w:marLeft w:val="0"/>
      <w:marRight w:val="0"/>
      <w:marTop w:val="0"/>
      <w:marBottom w:val="0"/>
      <w:divBdr>
        <w:top w:val="none" w:sz="0" w:space="0" w:color="auto"/>
        <w:left w:val="none" w:sz="0" w:space="0" w:color="auto"/>
        <w:bottom w:val="none" w:sz="0" w:space="0" w:color="auto"/>
        <w:right w:val="none" w:sz="0" w:space="0" w:color="auto"/>
      </w:divBdr>
      <w:divsChild>
        <w:div w:id="1168793190">
          <w:marLeft w:val="0"/>
          <w:marRight w:val="0"/>
          <w:marTop w:val="0"/>
          <w:marBottom w:val="0"/>
          <w:divBdr>
            <w:top w:val="none" w:sz="0" w:space="0" w:color="auto"/>
            <w:left w:val="none" w:sz="0" w:space="0" w:color="auto"/>
            <w:bottom w:val="none" w:sz="0" w:space="0" w:color="auto"/>
            <w:right w:val="none" w:sz="0" w:space="0" w:color="auto"/>
          </w:divBdr>
          <w:divsChild>
            <w:div w:id="1697149521">
              <w:marLeft w:val="0"/>
              <w:marRight w:val="0"/>
              <w:marTop w:val="0"/>
              <w:marBottom w:val="0"/>
              <w:divBdr>
                <w:top w:val="none" w:sz="0" w:space="0" w:color="auto"/>
                <w:left w:val="none" w:sz="0" w:space="0" w:color="auto"/>
                <w:bottom w:val="none" w:sz="0" w:space="0" w:color="auto"/>
                <w:right w:val="none" w:sz="0" w:space="0" w:color="auto"/>
              </w:divBdr>
              <w:divsChild>
                <w:div w:id="14718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61361">
      <w:bodyDiv w:val="1"/>
      <w:marLeft w:val="0"/>
      <w:marRight w:val="0"/>
      <w:marTop w:val="0"/>
      <w:marBottom w:val="0"/>
      <w:divBdr>
        <w:top w:val="none" w:sz="0" w:space="0" w:color="auto"/>
        <w:left w:val="none" w:sz="0" w:space="0" w:color="auto"/>
        <w:bottom w:val="none" w:sz="0" w:space="0" w:color="auto"/>
        <w:right w:val="none" w:sz="0" w:space="0" w:color="auto"/>
      </w:divBdr>
      <w:divsChild>
        <w:div w:id="462429417">
          <w:marLeft w:val="0"/>
          <w:marRight w:val="0"/>
          <w:marTop w:val="0"/>
          <w:marBottom w:val="0"/>
          <w:divBdr>
            <w:top w:val="none" w:sz="0" w:space="0" w:color="auto"/>
            <w:left w:val="none" w:sz="0" w:space="0" w:color="auto"/>
            <w:bottom w:val="none" w:sz="0" w:space="0" w:color="auto"/>
            <w:right w:val="none" w:sz="0" w:space="0" w:color="auto"/>
          </w:divBdr>
          <w:divsChild>
            <w:div w:id="1352996633">
              <w:marLeft w:val="0"/>
              <w:marRight w:val="0"/>
              <w:marTop w:val="0"/>
              <w:marBottom w:val="0"/>
              <w:divBdr>
                <w:top w:val="none" w:sz="0" w:space="0" w:color="auto"/>
                <w:left w:val="none" w:sz="0" w:space="0" w:color="auto"/>
                <w:bottom w:val="none" w:sz="0" w:space="0" w:color="auto"/>
                <w:right w:val="none" w:sz="0" w:space="0" w:color="auto"/>
              </w:divBdr>
              <w:divsChild>
                <w:div w:id="16089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17570">
      <w:bodyDiv w:val="1"/>
      <w:marLeft w:val="0"/>
      <w:marRight w:val="0"/>
      <w:marTop w:val="0"/>
      <w:marBottom w:val="0"/>
      <w:divBdr>
        <w:top w:val="none" w:sz="0" w:space="0" w:color="auto"/>
        <w:left w:val="none" w:sz="0" w:space="0" w:color="auto"/>
        <w:bottom w:val="none" w:sz="0" w:space="0" w:color="auto"/>
        <w:right w:val="none" w:sz="0" w:space="0" w:color="auto"/>
      </w:divBdr>
      <w:divsChild>
        <w:div w:id="1711146732">
          <w:marLeft w:val="0"/>
          <w:marRight w:val="0"/>
          <w:marTop w:val="0"/>
          <w:marBottom w:val="0"/>
          <w:divBdr>
            <w:top w:val="none" w:sz="0" w:space="0" w:color="auto"/>
            <w:left w:val="none" w:sz="0" w:space="0" w:color="auto"/>
            <w:bottom w:val="none" w:sz="0" w:space="0" w:color="auto"/>
            <w:right w:val="none" w:sz="0" w:space="0" w:color="auto"/>
          </w:divBdr>
          <w:divsChild>
            <w:div w:id="1655720327">
              <w:marLeft w:val="0"/>
              <w:marRight w:val="0"/>
              <w:marTop w:val="0"/>
              <w:marBottom w:val="0"/>
              <w:divBdr>
                <w:top w:val="none" w:sz="0" w:space="0" w:color="auto"/>
                <w:left w:val="none" w:sz="0" w:space="0" w:color="auto"/>
                <w:bottom w:val="none" w:sz="0" w:space="0" w:color="auto"/>
                <w:right w:val="none" w:sz="0" w:space="0" w:color="auto"/>
              </w:divBdr>
              <w:divsChild>
                <w:div w:id="6679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2016">
          <w:marLeft w:val="0"/>
          <w:marRight w:val="0"/>
          <w:marTop w:val="0"/>
          <w:marBottom w:val="0"/>
          <w:divBdr>
            <w:top w:val="none" w:sz="0" w:space="0" w:color="auto"/>
            <w:left w:val="none" w:sz="0" w:space="0" w:color="auto"/>
            <w:bottom w:val="none" w:sz="0" w:space="0" w:color="auto"/>
            <w:right w:val="none" w:sz="0" w:space="0" w:color="auto"/>
          </w:divBdr>
          <w:divsChild>
            <w:div w:id="268007379">
              <w:marLeft w:val="0"/>
              <w:marRight w:val="0"/>
              <w:marTop w:val="0"/>
              <w:marBottom w:val="0"/>
              <w:divBdr>
                <w:top w:val="none" w:sz="0" w:space="0" w:color="auto"/>
                <w:left w:val="none" w:sz="0" w:space="0" w:color="auto"/>
                <w:bottom w:val="none" w:sz="0" w:space="0" w:color="auto"/>
                <w:right w:val="none" w:sz="0" w:space="0" w:color="auto"/>
              </w:divBdr>
              <w:divsChild>
                <w:div w:id="5988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07749">
      <w:bodyDiv w:val="1"/>
      <w:marLeft w:val="0"/>
      <w:marRight w:val="0"/>
      <w:marTop w:val="0"/>
      <w:marBottom w:val="0"/>
      <w:divBdr>
        <w:top w:val="none" w:sz="0" w:space="0" w:color="auto"/>
        <w:left w:val="none" w:sz="0" w:space="0" w:color="auto"/>
        <w:bottom w:val="none" w:sz="0" w:space="0" w:color="auto"/>
        <w:right w:val="none" w:sz="0" w:space="0" w:color="auto"/>
      </w:divBdr>
    </w:div>
    <w:div w:id="167394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hyperlink" Target="https://docs.chemaxon.com/display/docs/reaction-fingerprint-rf.md"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mailto:tcernak@med.umich.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79597-9517-F84C-A175-0F81A9D0B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11</Pages>
  <Words>8728</Words>
  <Characters>49755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Mahjour, Babak</dc:creator>
  <cp:keywords/>
  <dc:description/>
  <cp:lastModifiedBy>Mahjour, Babak</cp:lastModifiedBy>
  <cp:revision>29</cp:revision>
  <cp:lastPrinted>2023-06-19T11:30:00Z</cp:lastPrinted>
  <dcterms:created xsi:type="dcterms:W3CDTF">2023-06-19T18:54:00Z</dcterms:created>
  <dcterms:modified xsi:type="dcterms:W3CDTF">2023-06-21T17:02:00Z</dcterms:modified>
</cp:coreProperties>
</file>